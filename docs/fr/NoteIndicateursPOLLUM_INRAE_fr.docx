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9D4528" w:rsidRPr="00312B02" w:rsidRDefault="00D60A5E"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343166</wp:posOffset>
                </wp:positionH>
                <wp:positionV relativeFrom="paragraph">
                  <wp:posOffset>6265500</wp:posOffset>
                </wp:positionV>
                <wp:extent cx="6230620" cy="2615609"/>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230620" cy="2615609"/>
                        </a:xfrm>
                        <a:prstGeom prst="rect">
                          <a:avLst/>
                        </a:prstGeom>
                        <a:noFill/>
                        <a:ln w="6350">
                          <a:noFill/>
                        </a:ln>
                      </wps:spPr>
                      <wps:txb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pt;margin-top:493.35pt;width:490.6pt;height:205.9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" filled="f" stroked="f" strokeweight=".5pt">
                <v:textbo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v:textbox>
                <w10:wrap anchorx="margin"/>
              </v:shape>
            </w:pict>
          </mc:Fallback>
        </mc:AlternateContent>
      </w:r>
      <w:r w:rsidR="000E19BD">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1"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536E90" w:rsidRPr="00EF16FE" w:rsidRDefault="00536E90">
      <w:pPr>
        <w:rPr>
          <w:rFonts w:cstheme="minorHAnsi"/>
          <w:b/>
          <w:sz w:val="32"/>
          <w:szCs w:val="32"/>
        </w:rPr>
      </w:pPr>
      <w:r w:rsidRPr="00EF16FE">
        <w:rPr>
          <w:rFonts w:cstheme="minorHAnsi"/>
          <w:b/>
          <w:sz w:val="32"/>
          <w:szCs w:val="32"/>
        </w:rPr>
        <w:lastRenderedPageBreak/>
        <w:t>Avant-Propos</w:t>
      </w:r>
    </w:p>
    <w:p w:rsidR="003C2008" w:rsidRDefault="00F558C0" w:rsidP="00802BE2">
      <w:pPr>
        <w:jc w:val="both"/>
        <w:rPr>
          <w:rFonts w:cstheme="minorHAnsi"/>
          <w:sz w:val="22"/>
          <w:szCs w:val="22"/>
        </w:rPr>
      </w:pPr>
      <w:r w:rsidRPr="001F6A32">
        <w:rPr>
          <w:rFonts w:cstheme="minorHAnsi"/>
          <w:sz w:val="22"/>
          <w:szCs w:val="22"/>
        </w:rPr>
        <w:t xml:space="preserve">Ce document </w:t>
      </w:r>
      <w:r w:rsidR="00D84C93">
        <w:rPr>
          <w:rFonts w:cstheme="minorHAnsi"/>
          <w:sz w:val="22"/>
          <w:szCs w:val="22"/>
        </w:rPr>
        <w:t>présente le</w:t>
      </w:r>
      <w:r w:rsidR="00FA41C0">
        <w:rPr>
          <w:rFonts w:cstheme="minorHAnsi"/>
          <w:sz w:val="22"/>
          <w:szCs w:val="22"/>
        </w:rPr>
        <w:t xml:space="preserve"> plugin QGIS</w:t>
      </w:r>
      <w:r w:rsidR="00D84C93">
        <w:rPr>
          <w:rFonts w:cstheme="minorHAnsi"/>
          <w:sz w:val="22"/>
          <w:szCs w:val="22"/>
        </w:rPr>
        <w:t xml:space="preserve"> LightPollutionToolbox</w:t>
      </w:r>
      <w:r w:rsidR="00960C2A">
        <w:rPr>
          <w:rFonts w:cstheme="minorHAnsi"/>
          <w:sz w:val="22"/>
          <w:szCs w:val="22"/>
        </w:rPr>
        <w:t>,</w:t>
      </w:r>
      <w:r w:rsidR="00FA41C0">
        <w:rPr>
          <w:rFonts w:cstheme="minorHAnsi"/>
          <w:sz w:val="22"/>
          <w:szCs w:val="22"/>
        </w:rPr>
        <w:t xml:space="preserve"> permettant de calculer les pri</w:t>
      </w:r>
      <w:r w:rsidR="00BD1B31">
        <w:rPr>
          <w:rFonts w:cstheme="minorHAnsi"/>
          <w:sz w:val="22"/>
          <w:szCs w:val="22"/>
        </w:rPr>
        <w:t>ncipaux indicateurs de pression</w:t>
      </w:r>
      <w:r w:rsidR="00FA41C0">
        <w:rPr>
          <w:rFonts w:cstheme="minorHAnsi"/>
          <w:sz w:val="22"/>
          <w:szCs w:val="22"/>
        </w:rPr>
        <w:t xml:space="preserve"> afin de caractériser la pollution lumineuse</w:t>
      </w:r>
      <w:r w:rsidR="009C6A89">
        <w:rPr>
          <w:rFonts w:cstheme="minorHAnsi"/>
          <w:sz w:val="22"/>
          <w:szCs w:val="22"/>
        </w:rPr>
        <w:t xml:space="preserve"> à partir d’images satellite</w:t>
      </w:r>
      <w:r w:rsidR="00062F84">
        <w:rPr>
          <w:rFonts w:cstheme="minorHAnsi"/>
          <w:sz w:val="22"/>
          <w:szCs w:val="22"/>
        </w:rPr>
        <w:t>s</w:t>
      </w:r>
      <w:r w:rsidR="00BD7DC9">
        <w:rPr>
          <w:rFonts w:cstheme="minorHAnsi"/>
          <w:sz w:val="22"/>
          <w:szCs w:val="22"/>
        </w:rPr>
        <w:t>.</w:t>
      </w:r>
    </w:p>
    <w:p w:rsidR="00527813" w:rsidRDefault="007843A1" w:rsidP="00802BE2">
      <w:pPr>
        <w:jc w:val="both"/>
        <w:rPr>
          <w:rFonts w:cstheme="minorHAnsi"/>
          <w:sz w:val="22"/>
          <w:szCs w:val="22"/>
        </w:rPr>
      </w:pPr>
      <w:r>
        <w:rPr>
          <w:rFonts w:cstheme="minorHAnsi"/>
          <w:sz w:val="22"/>
          <w:szCs w:val="22"/>
        </w:rPr>
        <w:t>Nous remercions</w:t>
      </w:r>
      <w:r w:rsidR="00767B81">
        <w:rPr>
          <w:rFonts w:cstheme="minorHAnsi"/>
          <w:sz w:val="22"/>
          <w:szCs w:val="22"/>
        </w:rPr>
        <w:t xml:space="preserve"> tous ceux qui </w:t>
      </w:r>
      <w:r>
        <w:rPr>
          <w:rFonts w:cstheme="minorHAnsi"/>
          <w:sz w:val="22"/>
          <w:szCs w:val="22"/>
        </w:rPr>
        <w:t>nous ont accordé du temps dans le cadre de travail</w:t>
      </w:r>
      <w:r w:rsidR="00D84507">
        <w:rPr>
          <w:rFonts w:cstheme="minorHAnsi"/>
          <w:sz w:val="22"/>
          <w:szCs w:val="22"/>
        </w:rPr>
        <w:t>, notamment Mathieu Chailloux (Géomatricks, et ancien collègue INRAE) pour son expérience sur le développement d’extensions QGIS, l’équipe de La Telescop qui a contribué à nos réflexions, et Hugo Dumonteil (INRAE) qui a contribué au suivi du bon développement du projet et nous a assisté dans les tests.</w:t>
      </w:r>
      <w:r w:rsidR="00767B81">
        <w:rPr>
          <w:rFonts w:cstheme="minorHAnsi"/>
          <w:sz w:val="22"/>
          <w:szCs w:val="22"/>
        </w:rPr>
        <w:t> </w:t>
      </w:r>
    </w:p>
    <w:p w:rsidR="00340EF3" w:rsidRDefault="00340EF3" w:rsidP="00802BE2">
      <w:pPr>
        <w:jc w:val="both"/>
        <w:rPr>
          <w:rFonts w:cstheme="minorHAnsi"/>
          <w:sz w:val="22"/>
          <w:szCs w:val="22"/>
        </w:rPr>
      </w:pPr>
    </w:p>
    <w:p w:rsidR="00D84507" w:rsidRDefault="00D84507" w:rsidP="00D84507">
      <w:pPr>
        <w:jc w:val="both"/>
        <w:rPr>
          <w:rFonts w:cstheme="minorHAnsi"/>
          <w:sz w:val="22"/>
          <w:szCs w:val="22"/>
        </w:rPr>
      </w:pPr>
      <w:r w:rsidRPr="00F541FD">
        <w:rPr>
          <w:rFonts w:cstheme="minorHAnsi"/>
          <w:sz w:val="22"/>
          <w:szCs w:val="22"/>
        </w:rPr>
        <w:t xml:space="preserve">Ce travail a été </w:t>
      </w:r>
      <w:r w:rsidRPr="00302063">
        <w:rPr>
          <w:rFonts w:cstheme="minorHAnsi"/>
          <w:sz w:val="22"/>
          <w:szCs w:val="22"/>
        </w:rPr>
        <w:t>financé par la Région Occitanie dans le cadre d’un projet relatif à la Trame noire, réalisé par l’INRAE et La Telescop, et avec la collaboration de Montpellier Méditerranée Métropole.</w:t>
      </w:r>
      <w:r w:rsidRPr="00F541FD">
        <w:rPr>
          <w:rFonts w:cstheme="minorHAnsi"/>
          <w:sz w:val="22"/>
          <w:szCs w:val="22"/>
        </w:rPr>
        <w:t xml:space="preserve"> Ces travaux contribuent</w:t>
      </w:r>
      <w:r w:rsidRPr="00302063">
        <w:rPr>
          <w:rFonts w:cstheme="minorHAnsi"/>
          <w:sz w:val="22"/>
          <w:szCs w:val="22"/>
        </w:rPr>
        <w:t xml:space="preserve"> au Centre de ressources Trame verte et bleue.</w:t>
      </w:r>
    </w:p>
    <w:p w:rsidR="00584EE4" w:rsidRDefault="003466B5" w:rsidP="00802BE2">
      <w:pPr>
        <w:jc w:val="both"/>
        <w:rPr>
          <w:rFonts w:cstheme="minorHAnsi"/>
          <w:sz w:val="22"/>
          <w:szCs w:val="22"/>
        </w:rPr>
      </w:pPr>
      <w:r>
        <w:rPr>
          <w:rFonts w:cstheme="minorHAnsi"/>
          <w:sz w:val="22"/>
          <w:szCs w:val="22"/>
        </w:rPr>
        <w:t>L’outil LightPollutionToolbox reste la propriété intellectuelle de l’INRAE.</w:t>
      </w:r>
    </w:p>
    <w:p w:rsidR="003466B5" w:rsidRDefault="003466B5" w:rsidP="00802BE2">
      <w:pPr>
        <w:jc w:val="both"/>
        <w:rPr>
          <w:rFonts w:cstheme="minorHAnsi"/>
          <w:sz w:val="22"/>
          <w:szCs w:val="22"/>
        </w:rPr>
      </w:pPr>
    </w:p>
    <w:p w:rsidR="00664C7A" w:rsidRPr="00D34AC9" w:rsidRDefault="00664C7A" w:rsidP="00D34AC9">
      <w:pPr>
        <w:rPr>
          <w:rStyle w:val="Lienhypertexte"/>
          <w:color w:val="auto"/>
          <w:sz w:val="22"/>
          <w:szCs w:val="22"/>
          <w:u w:val="none"/>
        </w:rPr>
      </w:pPr>
      <w:r w:rsidRPr="00D34AC9">
        <w:rPr>
          <w:rStyle w:val="Lienhypertexte"/>
          <w:b/>
          <w:color w:val="auto"/>
          <w:sz w:val="22"/>
          <w:szCs w:val="22"/>
          <w:u w:val="none"/>
        </w:rPr>
        <w:t>Contacts</w:t>
      </w:r>
    </w:p>
    <w:p w:rsidR="00D84507" w:rsidRDefault="00D84507" w:rsidP="00D34AC9">
      <w:pPr>
        <w:spacing w:after="0"/>
        <w:rPr>
          <w:rStyle w:val="Lienhypertexte"/>
          <w:rFonts w:cstheme="minorHAnsi"/>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E43AE" w:rsidRDefault="00DE43AE" w:rsidP="00DE43AE">
      <w:pPr>
        <w:spacing w:after="0"/>
        <w:rPr>
          <w:rStyle w:val="Lienhypertexte"/>
          <w:rFonts w:cstheme="minorHAnsi"/>
          <w:sz w:val="22"/>
          <w:szCs w:val="22"/>
        </w:rPr>
      </w:pPr>
      <w:r w:rsidRPr="00664C7A">
        <w:rPr>
          <w:rFonts w:cstheme="minorHAnsi"/>
          <w:sz w:val="22"/>
          <w:szCs w:val="22"/>
        </w:rPr>
        <w:t>Jennifer Amsallem </w:t>
      </w:r>
      <w:r w:rsidRPr="00A105DF">
        <w:rPr>
          <w:rFonts w:cstheme="minorHAnsi"/>
          <w:sz w:val="22"/>
          <w:szCs w:val="22"/>
        </w:rPr>
        <w:t>:</w:t>
      </w:r>
      <w:r>
        <w:rPr>
          <w:rFonts w:cstheme="minorHAnsi"/>
          <w:b/>
          <w:sz w:val="22"/>
          <w:szCs w:val="22"/>
        </w:rPr>
        <w:t xml:space="preserve"> </w:t>
      </w:r>
      <w:hyperlink r:id="rId22" w:history="1">
        <w:r w:rsidRPr="002E5082">
          <w:rPr>
            <w:rStyle w:val="Lienhypertexte"/>
            <w:rFonts w:cstheme="minorHAnsi"/>
            <w:sz w:val="22"/>
            <w:szCs w:val="22"/>
          </w:rPr>
          <w:t>jennifer.amsallem@inrae.fr</w:t>
        </w:r>
      </w:hyperlink>
    </w:p>
    <w:p w:rsidR="00DE43AE" w:rsidRDefault="00DE43AE" w:rsidP="00DE43AE">
      <w:pPr>
        <w:spacing w:after="0"/>
        <w:rPr>
          <w:rStyle w:val="Lienhypertexte"/>
          <w:rFonts w:cstheme="minorHAnsi"/>
          <w:sz w:val="22"/>
          <w:szCs w:val="22"/>
        </w:rPr>
      </w:pPr>
      <w:r w:rsidRPr="00DE43AE">
        <w:t>Sarah</w:t>
      </w:r>
      <w:r w:rsidRPr="00302063">
        <w:rPr>
          <w:rStyle w:val="Lienhypertexte"/>
          <w:rFonts w:cstheme="minorHAnsi"/>
          <w:color w:val="auto"/>
          <w:sz w:val="22"/>
          <w:szCs w:val="22"/>
          <w:u w:val="none"/>
        </w:rPr>
        <w:t xml:space="preserve"> Potin </w:t>
      </w:r>
      <w:r w:rsidRPr="00A105DF">
        <w:rPr>
          <w:rFonts w:cstheme="minorHAnsi"/>
          <w:sz w:val="22"/>
          <w:szCs w:val="22"/>
        </w:rPr>
        <w:t>:</w:t>
      </w:r>
      <w:r>
        <w:rPr>
          <w:rFonts w:cstheme="minorHAnsi"/>
          <w:b/>
          <w:sz w:val="22"/>
          <w:szCs w:val="22"/>
        </w:rPr>
        <w:t xml:space="preserve"> </w:t>
      </w:r>
      <w:hyperlink r:id="rId23" w:history="1">
        <w:r w:rsidRPr="00D707FD">
          <w:rPr>
            <w:rStyle w:val="Lienhypertexte"/>
            <w:rFonts w:cstheme="minorHAnsi"/>
            <w:sz w:val="22"/>
            <w:szCs w:val="22"/>
          </w:rPr>
          <w:t>sarah.potin@latelescop.fr</w:t>
        </w:r>
      </w:hyperlink>
    </w:p>
    <w:p w:rsidR="00547A12" w:rsidRDefault="00547A12" w:rsidP="00D84507">
      <w:pPr>
        <w:rPr>
          <w:rStyle w:val="Lienhypertexte"/>
          <w:rFonts w:cstheme="minorHAnsi"/>
          <w:sz w:val="22"/>
          <w:szCs w:val="22"/>
        </w:rPr>
      </w:pPr>
    </w:p>
    <w:p w:rsidR="003466B5" w:rsidRPr="00DD68C1" w:rsidRDefault="00DD68C1" w:rsidP="003466B5">
      <w:pPr>
        <w:rPr>
          <w:rStyle w:val="Lienhypertexte"/>
          <w:rFonts w:cstheme="minorHAnsi"/>
          <w:b/>
          <w:color w:val="auto"/>
          <w:sz w:val="22"/>
          <w:szCs w:val="22"/>
          <w:u w:val="none"/>
        </w:rPr>
      </w:pPr>
      <w:r w:rsidRPr="00DD68C1">
        <w:rPr>
          <w:rStyle w:val="Lienhypertexte"/>
          <w:rFonts w:cstheme="minorHAnsi"/>
          <w:b/>
          <w:color w:val="auto"/>
          <w:sz w:val="22"/>
          <w:szCs w:val="22"/>
          <w:u w:val="none"/>
        </w:rPr>
        <w:t>Référencement</w:t>
      </w:r>
    </w:p>
    <w:p w:rsidR="003466B5" w:rsidRPr="005D5316" w:rsidRDefault="003466B5" w:rsidP="003466B5">
      <w:pPr>
        <w:rPr>
          <w:rFonts w:cstheme="minorHAnsi"/>
          <w:sz w:val="22"/>
          <w:szCs w:val="22"/>
        </w:rPr>
      </w:pPr>
      <w:r>
        <w:rPr>
          <w:rStyle w:val="Lienhypertexte"/>
          <w:rFonts w:cstheme="minorHAnsi"/>
          <w:color w:val="auto"/>
          <w:sz w:val="22"/>
          <w:szCs w:val="22"/>
          <w:u w:val="none"/>
        </w:rPr>
        <w:t>Sensier, Amsallem, Potin</w:t>
      </w:r>
      <w:r w:rsidR="00F16964">
        <w:rPr>
          <w:rStyle w:val="Lienhypertexte"/>
          <w:rFonts w:cstheme="minorHAnsi"/>
          <w:color w:val="auto"/>
          <w:sz w:val="22"/>
          <w:szCs w:val="22"/>
          <w:u w:val="none"/>
        </w:rPr>
        <w:t>, Chaurand</w:t>
      </w:r>
      <w:r>
        <w:rPr>
          <w:rStyle w:val="Lienhypertexte"/>
          <w:rFonts w:cstheme="minorHAnsi"/>
          <w:color w:val="auto"/>
          <w:sz w:val="22"/>
          <w:szCs w:val="22"/>
          <w:u w:val="none"/>
        </w:rPr>
        <w:t xml:space="preserve"> – 2023 – </w:t>
      </w:r>
      <w:r w:rsidRPr="00302063">
        <w:rPr>
          <w:rStyle w:val="Lienhypertexte"/>
          <w:rFonts w:cstheme="minorHAnsi"/>
          <w:i/>
          <w:color w:val="auto"/>
          <w:sz w:val="22"/>
          <w:szCs w:val="22"/>
          <w:u w:val="none"/>
        </w:rPr>
        <w:t xml:space="preserve">Plugin QGIS LightPollutionToolbox pour automatiser le calcul d’indicateurs de pollution lumineuse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Pr>
          <w:rStyle w:val="Lienhypertexte"/>
          <w:rFonts w:cstheme="minorHAnsi"/>
          <w:i/>
          <w:color w:val="auto"/>
          <w:sz w:val="22"/>
          <w:szCs w:val="22"/>
          <w:u w:val="none"/>
        </w:rPr>
        <w:t>Notice d’utilisation</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p>
    <w:p w:rsidR="00BB3BFB" w:rsidRDefault="0028175A" w:rsidP="004B433B">
      <w:pPr>
        <w:spacing w:after="240"/>
        <w:jc w:val="both"/>
        <w:rPr>
          <w:rFonts w:ascii="Raleway SemiBold" w:eastAsiaTheme="minorHAnsi" w:hAnsi="Raleway SemiBold"/>
          <w:color w:val="008C8E"/>
          <w:sz w:val="32"/>
          <w:szCs w:val="32"/>
          <w:lang w:eastAsia="en-US" w:bidi="ar-SA"/>
        </w:rPr>
      </w:pPr>
      <w:r w:rsidRPr="0028175A">
        <w:rPr>
          <w:rFonts w:ascii="Raleway SemiBold" w:eastAsiaTheme="minorHAnsi" w:hAnsi="Raleway SemiBold"/>
          <w:color w:val="008C8E"/>
          <w:sz w:val="32"/>
          <w:szCs w:val="32"/>
          <w:lang w:eastAsia="en-US" w:bidi="ar-SA"/>
        </w:rPr>
        <w:lastRenderedPageBreak/>
        <w:t>Sommaire</w:t>
      </w:r>
    </w:p>
    <w:p w:rsidR="00DE43AE"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DE43AE">
        <w:t>1.</w:t>
      </w:r>
      <w:r w:rsidR="00DE43AE">
        <w:rPr>
          <w:rFonts w:asciiTheme="minorHAnsi" w:hAnsiTheme="minorHAnsi" w:cstheme="minorBidi"/>
          <w:color w:val="auto"/>
          <w:sz w:val="22"/>
          <w:szCs w:val="22"/>
          <w:lang w:eastAsia="fr-FR" w:bidi="ar-SA"/>
        </w:rPr>
        <w:tab/>
      </w:r>
      <w:r w:rsidR="00DE43AE">
        <w:t>Caractérisation de la pollution lumineuse</w:t>
      </w:r>
      <w:r w:rsidR="00DE43AE">
        <w:tab/>
      </w:r>
      <w:r w:rsidR="00DE43AE">
        <w:fldChar w:fldCharType="begin"/>
      </w:r>
      <w:r w:rsidR="00DE43AE">
        <w:instrText xml:space="preserve"> PAGEREF _Toc140485240 \h </w:instrText>
      </w:r>
      <w:r w:rsidR="00DE43AE">
        <w:fldChar w:fldCharType="separate"/>
      </w:r>
      <w:r w:rsidR="00972DA2">
        <w:t>4</w:t>
      </w:r>
      <w:r w:rsidR="00DE43AE">
        <w:fldChar w:fldCharType="end"/>
      </w:r>
    </w:p>
    <w:p w:rsidR="00DE43AE" w:rsidRDefault="00DE43AE">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Données d’entrée</w:t>
      </w:r>
      <w:r>
        <w:tab/>
      </w:r>
      <w:r>
        <w:fldChar w:fldCharType="begin"/>
      </w:r>
      <w:r>
        <w:instrText xml:space="preserve"> PAGEREF _Toc140485241 \h </w:instrText>
      </w:r>
      <w:r>
        <w:fldChar w:fldCharType="separate"/>
      </w:r>
      <w:r w:rsidR="00972DA2">
        <w:t>4</w:t>
      </w:r>
      <w:r>
        <w:fldChar w:fldCharType="end"/>
      </w:r>
    </w:p>
    <w:p w:rsidR="00DE43AE" w:rsidRDefault="00DE43AE">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Indicateurs de pression retenus</w:t>
      </w:r>
      <w:r>
        <w:tab/>
      </w:r>
      <w:r>
        <w:fldChar w:fldCharType="begin"/>
      </w:r>
      <w:r>
        <w:instrText xml:space="preserve"> PAGEREF _Toc140485242 \h </w:instrText>
      </w:r>
      <w:r>
        <w:fldChar w:fldCharType="separate"/>
      </w:r>
      <w:r w:rsidR="00972DA2">
        <w:t>5</w:t>
      </w:r>
      <w:r>
        <w:fldChar w:fldCharType="end"/>
      </w:r>
    </w:p>
    <w:p w:rsidR="00DE43AE" w:rsidRDefault="00DE43AE">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Prétraitements de données</w:t>
      </w:r>
      <w:r>
        <w:tab/>
      </w:r>
      <w:r>
        <w:fldChar w:fldCharType="begin"/>
      </w:r>
      <w:r>
        <w:instrText xml:space="preserve"> PAGEREF _Toc140485243 \h </w:instrText>
      </w:r>
      <w:r>
        <w:fldChar w:fldCharType="separate"/>
      </w:r>
      <w:r w:rsidR="00972DA2">
        <w:t>6</w:t>
      </w:r>
      <w:r>
        <w:fldChar w:fldCharType="end"/>
      </w:r>
    </w:p>
    <w:p w:rsidR="00DE43AE" w:rsidRDefault="00DE43AE">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Traitement des zones sombres des images satellites</w:t>
      </w:r>
      <w:r>
        <w:tab/>
      </w:r>
      <w:r>
        <w:fldChar w:fldCharType="begin"/>
      </w:r>
      <w:r>
        <w:instrText xml:space="preserve"> PAGEREF _Toc140485244 \h </w:instrText>
      </w:r>
      <w:r>
        <w:fldChar w:fldCharType="separate"/>
      </w:r>
      <w:r w:rsidR="00972DA2">
        <w:t>6</w:t>
      </w:r>
      <w:r>
        <w:fldChar w:fldCharType="end"/>
      </w:r>
    </w:p>
    <w:p w:rsidR="00DE43AE" w:rsidRDefault="00DE43AE">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Calcul du MNT à partir des données RGE ALTI</w:t>
      </w:r>
      <w:r>
        <w:tab/>
      </w:r>
      <w:r>
        <w:fldChar w:fldCharType="begin"/>
      </w:r>
      <w:r>
        <w:instrText xml:space="preserve"> PAGEREF _Toc140485245 \h </w:instrText>
      </w:r>
      <w:r>
        <w:fldChar w:fldCharType="separate"/>
      </w:r>
      <w:r w:rsidR="00972DA2">
        <w:t>7</w:t>
      </w:r>
      <w:r>
        <w:fldChar w:fldCharType="end"/>
      </w:r>
    </w:p>
    <w:p w:rsidR="00DE43AE" w:rsidRDefault="00DE43AE">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au halo lumineux (radiance)</w:t>
      </w:r>
      <w:r>
        <w:tab/>
      </w:r>
      <w:r>
        <w:fldChar w:fldCharType="begin"/>
      </w:r>
      <w:r>
        <w:instrText xml:space="preserve"> PAGEREF _Toc140485246 \h </w:instrText>
      </w:r>
      <w:r>
        <w:fldChar w:fldCharType="separate"/>
      </w:r>
      <w:r w:rsidR="00972DA2">
        <w:t>8</w:t>
      </w:r>
      <w:r>
        <w:fldChar w:fldCharType="end"/>
      </w:r>
    </w:p>
    <w:p w:rsidR="00DE43AE" w:rsidRDefault="00DE43AE">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_Toc140485247 \h </w:instrText>
      </w:r>
      <w:r>
        <w:fldChar w:fldCharType="separate"/>
      </w:r>
      <w:r w:rsidR="00972DA2">
        <w:t>9</w:t>
      </w:r>
      <w:r>
        <w:fldChar w:fldCharType="end"/>
      </w:r>
    </w:p>
    <w:p w:rsidR="00DE43AE" w:rsidRDefault="00DE43AE">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_Toc140485248 \h </w:instrText>
      </w:r>
      <w:r>
        <w:fldChar w:fldCharType="separate"/>
      </w:r>
      <w:r w:rsidR="00972DA2">
        <w:t>11</w:t>
      </w:r>
      <w:r>
        <w:fldChar w:fldCharType="end"/>
      </w:r>
    </w:p>
    <w:p w:rsidR="00DE43AE" w:rsidRDefault="00DE43AE">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_Toc140485249 \h </w:instrText>
      </w:r>
      <w:r>
        <w:fldChar w:fldCharType="separate"/>
      </w:r>
      <w:r w:rsidR="00972DA2">
        <w:t>11</w:t>
      </w:r>
      <w:r>
        <w:fldChar w:fldCharType="end"/>
      </w:r>
    </w:p>
    <w:p w:rsidR="00DE43AE" w:rsidRDefault="00DE43AE">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Part des émissions dans la partie bleue du spectre</w:t>
      </w:r>
      <w:r>
        <w:tab/>
      </w:r>
      <w:r>
        <w:fldChar w:fldCharType="begin"/>
      </w:r>
      <w:r>
        <w:instrText xml:space="preserve"> PAGEREF _Toc140485250 \h </w:instrText>
      </w:r>
      <w:r>
        <w:fldChar w:fldCharType="separate"/>
      </w:r>
      <w:r w:rsidR="00972DA2">
        <w:t>11</w:t>
      </w:r>
      <w:r>
        <w:fldChar w:fldCharType="end"/>
      </w:r>
    </w:p>
    <w:p w:rsidR="00DE43AE" w:rsidRDefault="00DE43AE">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_Toc140485251 \h </w:instrText>
      </w:r>
      <w:r>
        <w:fldChar w:fldCharType="separate"/>
      </w:r>
      <w:r w:rsidR="00972DA2">
        <w:t>12</w:t>
      </w:r>
      <w:r>
        <w:fldChar w:fldCharType="end"/>
      </w:r>
    </w:p>
    <w:p w:rsidR="00DE43AE" w:rsidRDefault="00DE43AE">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_Toc140485252 \h </w:instrText>
      </w:r>
      <w:r>
        <w:fldChar w:fldCharType="separate"/>
      </w:r>
      <w:r w:rsidR="00972DA2">
        <w:t>13</w:t>
      </w:r>
      <w:r>
        <w:fldChar w:fldCharType="end"/>
      </w:r>
    </w:p>
    <w:p w:rsidR="00DE43AE" w:rsidRDefault="00DE43AE">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_Toc140485253 \h </w:instrText>
      </w:r>
      <w:r>
        <w:fldChar w:fldCharType="separate"/>
      </w:r>
      <w:r w:rsidR="00972DA2">
        <w:t>14</w:t>
      </w:r>
      <w:r>
        <w:fldChar w:fldCharType="end"/>
      </w:r>
    </w:p>
    <w:p w:rsidR="00DE43AE" w:rsidRDefault="00DE43AE">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Nombre de sources lumineuses visibles</w:t>
      </w:r>
      <w:r>
        <w:tab/>
      </w:r>
      <w:r>
        <w:fldChar w:fldCharType="begin"/>
      </w:r>
      <w:r>
        <w:instrText xml:space="preserve"> PAGEREF _Toc140485254 \h </w:instrText>
      </w:r>
      <w:r>
        <w:fldChar w:fldCharType="separate"/>
      </w:r>
      <w:r w:rsidR="00972DA2">
        <w:t>14</w:t>
      </w:r>
      <w:r>
        <w:fldChar w:fldCharType="end"/>
      </w:r>
    </w:p>
    <w:p w:rsidR="00DE43AE" w:rsidRDefault="00DE43AE">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des points lumineux</w:t>
      </w:r>
      <w:r>
        <w:tab/>
      </w:r>
      <w:r>
        <w:fldChar w:fldCharType="begin"/>
      </w:r>
      <w:r>
        <w:instrText xml:space="preserve"> PAGEREF _Toc140485255 \h </w:instrText>
      </w:r>
      <w:r>
        <w:fldChar w:fldCharType="separate"/>
      </w:r>
      <w:r w:rsidR="00972DA2">
        <w:t>15</w:t>
      </w:r>
      <w:r>
        <w:fldChar w:fldCharType="end"/>
      </w:r>
    </w:p>
    <w:p w:rsidR="00DE43AE" w:rsidRDefault="00DE43AE">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_Toc140485256 \h </w:instrText>
      </w:r>
      <w:r>
        <w:fldChar w:fldCharType="separate"/>
      </w:r>
      <w:r w:rsidR="00972DA2">
        <w:t>15</w:t>
      </w:r>
      <w:r>
        <w:fldChar w:fldCharType="end"/>
      </w:r>
    </w:p>
    <w:p w:rsidR="00DE43AE" w:rsidRDefault="00DE43AE">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Calcul de la visibilité (Viewshed)</w:t>
      </w:r>
      <w:r>
        <w:tab/>
      </w:r>
      <w:r>
        <w:fldChar w:fldCharType="begin"/>
      </w:r>
      <w:r>
        <w:instrText xml:space="preserve"> PAGEREF _Toc140485257 \h </w:instrText>
      </w:r>
      <w:r>
        <w:fldChar w:fldCharType="separate"/>
      </w:r>
      <w:r w:rsidR="00972DA2">
        <w:t>17</w:t>
      </w:r>
      <w:r>
        <w:fldChar w:fldCharType="end"/>
      </w:r>
    </w:p>
    <w:p w:rsidR="00DE43AE" w:rsidRDefault="00DE43AE">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 du nombre de sources lumineuses par maille</w:t>
      </w:r>
      <w:r>
        <w:tab/>
      </w:r>
      <w:r>
        <w:fldChar w:fldCharType="begin"/>
      </w:r>
      <w:r>
        <w:instrText xml:space="preserve"> PAGEREF _Toc140485258 \h </w:instrText>
      </w:r>
      <w:r>
        <w:fldChar w:fldCharType="separate"/>
      </w:r>
      <w:r w:rsidR="00972DA2">
        <w:t>18</w:t>
      </w:r>
      <w:r>
        <w:fldChar w:fldCharType="end"/>
      </w:r>
    </w:p>
    <w:p w:rsidR="00DE43AE" w:rsidRDefault="00DE43AE">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Gestion du plugin QGIS</w:t>
      </w:r>
      <w:r>
        <w:tab/>
      </w:r>
      <w:r>
        <w:fldChar w:fldCharType="begin"/>
      </w:r>
      <w:r>
        <w:instrText xml:space="preserve"> PAGEREF _Toc140485259 \h </w:instrText>
      </w:r>
      <w:r>
        <w:fldChar w:fldCharType="separate"/>
      </w:r>
      <w:r w:rsidR="00972DA2">
        <w:t>21</w:t>
      </w:r>
      <w:r>
        <w:fldChar w:fldCharType="end"/>
      </w:r>
    </w:p>
    <w:p w:rsidR="00DE43AE" w:rsidRDefault="00DE43AE">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_Toc140485260 \h </w:instrText>
      </w:r>
      <w:r>
        <w:fldChar w:fldCharType="separate"/>
      </w:r>
      <w:r w:rsidR="00972DA2">
        <w:t>21</w:t>
      </w:r>
      <w:r>
        <w:fldChar w:fldCharType="end"/>
      </w:r>
    </w:p>
    <w:p w:rsidR="00DE43AE" w:rsidRDefault="00DE43AE">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_Toc140485261 \h </w:instrText>
      </w:r>
      <w:r>
        <w:fldChar w:fldCharType="separate"/>
      </w:r>
      <w:r w:rsidR="00972DA2">
        <w:t>21</w:t>
      </w:r>
      <w:r>
        <w:fldChar w:fldCharType="end"/>
      </w:r>
    </w:p>
    <w:p w:rsidR="00DE43AE" w:rsidRDefault="00DE43AE">
      <w:pPr>
        <w:pStyle w:val="TM1"/>
        <w:rPr>
          <w:rFonts w:asciiTheme="minorHAnsi" w:hAnsiTheme="minorHAnsi" w:cstheme="minorBidi"/>
          <w:color w:val="auto"/>
          <w:sz w:val="22"/>
          <w:szCs w:val="22"/>
          <w:lang w:eastAsia="fr-FR" w:bidi="ar-SA"/>
        </w:rPr>
      </w:pPr>
      <w:r>
        <w:t>Annexe</w:t>
      </w:r>
      <w:r>
        <w:tab/>
      </w:r>
      <w:r>
        <w:fldChar w:fldCharType="begin"/>
      </w:r>
      <w:r>
        <w:instrText xml:space="preserve"> PAGEREF _Toc140485262 \h </w:instrText>
      </w:r>
      <w:r>
        <w:fldChar w:fldCharType="separate"/>
      </w:r>
      <w:r w:rsidR="00972DA2">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2" w:name="_Toc56617106"/>
    </w:p>
    <w:p w:rsidR="006965FC" w:rsidRDefault="00BB3BFB" w:rsidP="00BB3BFB">
      <w:r>
        <w:br w:type="page"/>
      </w:r>
      <w:bookmarkEnd w:id="2"/>
    </w:p>
    <w:p w:rsidR="00BB3BFB" w:rsidRPr="00BB3BFB" w:rsidRDefault="00FA41C0" w:rsidP="00FA41C0">
      <w:pPr>
        <w:pStyle w:val="Titre1numrot"/>
        <w:numPr>
          <w:ilvl w:val="0"/>
          <w:numId w:val="7"/>
        </w:numPr>
        <w:spacing w:before="240"/>
      </w:pPr>
      <w:bookmarkStart w:id="3" w:name="_Toc140485240"/>
      <w:r w:rsidRPr="00FA41C0">
        <w:lastRenderedPageBreak/>
        <w:t>Caractérisation de la pollution lumineuse</w:t>
      </w:r>
      <w:bookmarkEnd w:id="3"/>
    </w:p>
    <w:p w:rsidR="004C72D1" w:rsidRDefault="004C72D1" w:rsidP="00CC7134">
      <w:pPr>
        <w:pStyle w:val="Paragraphedeliste"/>
        <w:ind w:left="360"/>
        <w:jc w:val="both"/>
        <w:rPr>
          <w:sz w:val="22"/>
        </w:rPr>
      </w:pPr>
      <w:bookmarkStart w:id="4" w:name="_Toc56617107"/>
      <w:r>
        <w:rPr>
          <w:sz w:val="22"/>
        </w:rPr>
        <w:t>La pollution lumineuse participe à une dégradation de l’environnement nocturne par émission de lumière artificielle, ce qui entraine des impacts sur les organismes vivants, ainsi que sur la qualité du ciel nocturne.</w:t>
      </w:r>
    </w:p>
    <w:p w:rsidR="003466B5" w:rsidRDefault="003466B5" w:rsidP="003466B5">
      <w:pPr>
        <w:pStyle w:val="Paragraphedeliste"/>
        <w:ind w:left="360"/>
        <w:jc w:val="both"/>
        <w:rPr>
          <w:sz w:val="22"/>
        </w:rPr>
      </w:pPr>
      <w:r>
        <w:rPr>
          <w:sz w:val="22"/>
        </w:rPr>
        <w:t>Cela constitue une menace pour la biodiversité, avec des répercussions sur les cycles jour/nuit des animaux (humains compris) et de la flore. Cette pression entraine également un mécanisme d’attraction ou de répulsion qui peut perturber le comportement de certaines espèces, notamment leurs déplacements et ainsi fragmenter leur habitat.</w:t>
      </w:r>
    </w:p>
    <w:p w:rsidR="003466B5" w:rsidRDefault="003466B5" w:rsidP="003466B5">
      <w:pPr>
        <w:pStyle w:val="Paragraphedeliste"/>
        <w:ind w:left="360"/>
        <w:jc w:val="both"/>
        <w:rPr>
          <w:sz w:val="22"/>
        </w:rPr>
      </w:pPr>
      <w:r>
        <w:rPr>
          <w:sz w:val="22"/>
        </w:rPr>
        <w:t>La pollution lumineuse a des effet</w:t>
      </w:r>
      <w:r w:rsidRPr="00356F41">
        <w:rPr>
          <w:sz w:val="22"/>
        </w:rPr>
        <w:t xml:space="preserve">s plus importants si elle se trouve proche </w:t>
      </w:r>
      <w:r w:rsidRPr="00302063">
        <w:rPr>
          <w:sz w:val="22"/>
        </w:rPr>
        <w:t xml:space="preserve">ou à l’intérieur de </w:t>
      </w:r>
      <w:r w:rsidRPr="00356F41">
        <w:rPr>
          <w:sz w:val="22"/>
        </w:rPr>
        <w:t>continuités écologiques.</w:t>
      </w:r>
    </w:p>
    <w:p w:rsidR="003466B5" w:rsidRDefault="003466B5" w:rsidP="003466B5">
      <w:pPr>
        <w:pStyle w:val="Paragraphedeliste"/>
        <w:ind w:left="360"/>
        <w:jc w:val="both"/>
        <w:rPr>
          <w:sz w:val="22"/>
        </w:rPr>
      </w:pPr>
      <w:r>
        <w:rPr>
          <w:sz w:val="22"/>
        </w:rPr>
        <w:t>La spatialisation et la caractérisation de ce type de pollution participe donc à l’identification des trames noires, qui visent à identifier et préserver les continuités écologiques nocturnes et crépusculaires</w:t>
      </w:r>
      <w:r>
        <w:rPr>
          <w:rStyle w:val="Appelnotedebasdep"/>
          <w:sz w:val="22"/>
        </w:rPr>
        <w:footnoteReference w:id="1"/>
      </w:r>
      <w:r>
        <w:rPr>
          <w:sz w:val="22"/>
        </w:rPr>
        <w:t>.</w:t>
      </w:r>
    </w:p>
    <w:p w:rsidR="003D1E71" w:rsidRPr="00993B4D" w:rsidRDefault="003D1E71" w:rsidP="00993B4D">
      <w:pPr>
        <w:pStyle w:val="Paragraphedeliste"/>
        <w:ind w:left="360"/>
        <w:jc w:val="both"/>
        <w:rPr>
          <w:sz w:val="22"/>
        </w:rPr>
      </w:pPr>
    </w:p>
    <w:p w:rsidR="0059634D" w:rsidRPr="0059634D" w:rsidRDefault="00484FE5" w:rsidP="008017C1">
      <w:pPr>
        <w:pStyle w:val="Titre2numrot"/>
        <w:numPr>
          <w:ilvl w:val="1"/>
          <w:numId w:val="7"/>
        </w:numPr>
      </w:pPr>
      <w:bookmarkStart w:id="5" w:name="_Toc133400053"/>
      <w:bookmarkStart w:id="6" w:name="_Toc140485241"/>
      <w:r>
        <w:t>Données</w:t>
      </w:r>
      <w:bookmarkEnd w:id="5"/>
      <w:r w:rsidR="00B30371">
        <w:t xml:space="preserve"> d’entrée</w:t>
      </w:r>
      <w:bookmarkEnd w:id="6"/>
    </w:p>
    <w:p w:rsidR="004D506C" w:rsidRDefault="004D506C" w:rsidP="003E557F">
      <w:pPr>
        <w:ind w:left="360"/>
        <w:jc w:val="both"/>
        <w:rPr>
          <w:sz w:val="22"/>
          <w:szCs w:val="22"/>
          <w:lang w:eastAsia="en-US" w:bidi="ar-SA"/>
        </w:rPr>
      </w:pPr>
      <w:r w:rsidRPr="00997193">
        <w:rPr>
          <w:sz w:val="22"/>
          <w:szCs w:val="22"/>
          <w:lang w:eastAsia="en-US" w:bidi="ar-SA"/>
        </w:rPr>
        <w:t xml:space="preserve">Les données </w:t>
      </w:r>
      <w:r w:rsidR="009D0BD0">
        <w:rPr>
          <w:sz w:val="22"/>
          <w:szCs w:val="22"/>
          <w:lang w:eastAsia="en-US" w:bidi="ar-SA"/>
        </w:rPr>
        <w:t>actuellement utilisées</w:t>
      </w:r>
      <w:r w:rsidRPr="00997193">
        <w:rPr>
          <w:sz w:val="22"/>
          <w:szCs w:val="22"/>
          <w:lang w:eastAsia="en-US" w:bidi="ar-SA"/>
        </w:rPr>
        <w:t xml:space="preserve"> pour identifier la pollution lumineuse peuvent provenir d’image</w:t>
      </w:r>
      <w:r w:rsidR="008017C1" w:rsidRPr="00997193">
        <w:rPr>
          <w:sz w:val="22"/>
          <w:szCs w:val="22"/>
          <w:lang w:eastAsia="en-US" w:bidi="ar-SA"/>
        </w:rPr>
        <w:t>s</w:t>
      </w:r>
      <w:r w:rsidR="009C6A89">
        <w:rPr>
          <w:sz w:val="22"/>
          <w:szCs w:val="22"/>
          <w:lang w:eastAsia="en-US" w:bidi="ar-SA"/>
        </w:rPr>
        <w:t xml:space="preserve"> satellite</w:t>
      </w:r>
      <w:r w:rsidR="00062F84">
        <w:rPr>
          <w:sz w:val="22"/>
          <w:szCs w:val="22"/>
          <w:lang w:eastAsia="en-US" w:bidi="ar-SA"/>
        </w:rPr>
        <w:t>s</w:t>
      </w:r>
      <w:r w:rsidRPr="00997193">
        <w:rPr>
          <w:sz w:val="22"/>
          <w:szCs w:val="22"/>
          <w:lang w:eastAsia="en-US" w:bidi="ar-SA"/>
        </w:rPr>
        <w:t xml:space="preserve"> </w:t>
      </w:r>
      <w:r w:rsidR="00B30371">
        <w:rPr>
          <w:sz w:val="22"/>
          <w:szCs w:val="22"/>
          <w:lang w:eastAsia="en-US" w:bidi="ar-SA"/>
        </w:rPr>
        <w:t>ou des points d’éclairage</w:t>
      </w:r>
      <w:r w:rsidR="000331B1" w:rsidRPr="00997193">
        <w:rPr>
          <w:sz w:val="22"/>
          <w:szCs w:val="22"/>
          <w:lang w:eastAsia="en-US" w:bidi="ar-SA"/>
        </w:rPr>
        <w:t xml:space="preserve"> publics</w:t>
      </w:r>
      <w:r w:rsidR="00B30371">
        <w:rPr>
          <w:sz w:val="22"/>
          <w:szCs w:val="22"/>
          <w:lang w:eastAsia="en-US" w:bidi="ar-SA"/>
        </w:rPr>
        <w:t xml:space="preserve"> extérieur</w:t>
      </w:r>
      <w:r w:rsidR="00612B6B">
        <w:rPr>
          <w:sz w:val="22"/>
          <w:szCs w:val="22"/>
          <w:lang w:eastAsia="en-US" w:bidi="ar-SA"/>
        </w:rPr>
        <w:t> :</w:t>
      </w:r>
    </w:p>
    <w:p w:rsidR="00AA2AD2" w:rsidRPr="002A4B17"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Points d’éclairage public</w:t>
      </w:r>
      <w:r>
        <w:rPr>
          <w:b/>
          <w:sz w:val="22"/>
          <w:szCs w:val="22"/>
          <w:lang w:eastAsia="en-US" w:bidi="ar-SA"/>
        </w:rPr>
        <w:t xml:space="preserve"> extérieur</w:t>
      </w:r>
      <w:r w:rsidRPr="00065127">
        <w:rPr>
          <w:b/>
          <w:sz w:val="22"/>
          <w:szCs w:val="22"/>
          <w:lang w:eastAsia="en-US" w:bidi="ar-SA"/>
        </w:rPr>
        <w:t> :</w:t>
      </w:r>
      <w:r>
        <w:rPr>
          <w:sz w:val="22"/>
          <w:szCs w:val="22"/>
          <w:lang w:eastAsia="en-US" w:bidi="ar-SA"/>
        </w:rPr>
        <w:t xml:space="preserve"> Ces données vectorielles peuvent être très utiles, mais cela nécessite d’avoir une base de données détaillée et à jour. Elles ont encore besoin d’une uniformisation via une standardisation</w:t>
      </w:r>
      <w:r>
        <w:rPr>
          <w:rStyle w:val="Appelnotedebasdep"/>
          <w:sz w:val="22"/>
          <w:szCs w:val="22"/>
          <w:lang w:eastAsia="en-US" w:bidi="ar-SA"/>
        </w:rPr>
        <w:footnoteReference w:id="2"/>
      </w:r>
      <w:r>
        <w:rPr>
          <w:sz w:val="22"/>
          <w:szCs w:val="22"/>
          <w:lang w:eastAsia="en-US" w:bidi="ar-SA"/>
        </w:rPr>
        <w:t>, de plus elles ne sont pas encore disponibles sur la majorité du territoire français. Enfin, l’absence d’informations relatives à l’éclairage privé est le principal inconvénient de ce type de données.</w:t>
      </w:r>
    </w:p>
    <w:p w:rsidR="00AA2AD2"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Image</w:t>
      </w:r>
      <w:r>
        <w:rPr>
          <w:b/>
          <w:sz w:val="22"/>
          <w:szCs w:val="22"/>
          <w:lang w:eastAsia="en-US" w:bidi="ar-SA"/>
        </w:rPr>
        <w:t>s</w:t>
      </w:r>
      <w:r w:rsidRPr="00065127">
        <w:rPr>
          <w:b/>
          <w:sz w:val="22"/>
          <w:szCs w:val="22"/>
          <w:lang w:eastAsia="en-US" w:bidi="ar-SA"/>
        </w:rPr>
        <w:t xml:space="preserve"> satellite</w:t>
      </w:r>
      <w:r w:rsidR="00062F84">
        <w:rPr>
          <w:b/>
          <w:sz w:val="22"/>
          <w:szCs w:val="22"/>
          <w:lang w:eastAsia="en-US" w:bidi="ar-SA"/>
        </w:rPr>
        <w:t>s</w:t>
      </w:r>
      <w:r w:rsidRPr="00065127">
        <w:rPr>
          <w:b/>
          <w:sz w:val="22"/>
          <w:szCs w:val="22"/>
          <w:lang w:eastAsia="en-US" w:bidi="ar-SA"/>
        </w:rPr>
        <w:t xml:space="preserve"> </w:t>
      </w:r>
      <w:r>
        <w:rPr>
          <w:b/>
          <w:sz w:val="22"/>
          <w:szCs w:val="22"/>
          <w:lang w:eastAsia="en-US" w:bidi="ar-SA"/>
        </w:rPr>
        <w:t xml:space="preserve">de nuit </w:t>
      </w:r>
      <w:r w:rsidRPr="00065127">
        <w:rPr>
          <w:b/>
          <w:sz w:val="22"/>
          <w:szCs w:val="22"/>
          <w:lang w:eastAsia="en-US" w:bidi="ar-SA"/>
        </w:rPr>
        <w:t xml:space="preserve">: </w:t>
      </w:r>
      <w:r w:rsidRPr="00612B6B">
        <w:rPr>
          <w:sz w:val="22"/>
          <w:szCs w:val="22"/>
          <w:lang w:eastAsia="en-US" w:bidi="ar-SA"/>
        </w:rPr>
        <w:t>L</w:t>
      </w:r>
      <w:r>
        <w:rPr>
          <w:sz w:val="22"/>
          <w:szCs w:val="22"/>
          <w:lang w:eastAsia="en-US" w:bidi="ar-SA"/>
        </w:rPr>
        <w:t>’</w:t>
      </w:r>
      <w:r w:rsidR="009C6A89">
        <w:rPr>
          <w:sz w:val="22"/>
          <w:szCs w:val="22"/>
          <w:lang w:eastAsia="en-US" w:bidi="ar-SA"/>
        </w:rPr>
        <w:t>avantage des images satellite</w:t>
      </w:r>
      <w:r w:rsidR="00062F84">
        <w:rPr>
          <w:sz w:val="22"/>
          <w:szCs w:val="22"/>
          <w:lang w:eastAsia="en-US" w:bidi="ar-SA"/>
        </w:rPr>
        <w:t>s</w:t>
      </w:r>
      <w:r w:rsidRPr="00612B6B">
        <w:rPr>
          <w:sz w:val="22"/>
          <w:szCs w:val="22"/>
          <w:lang w:eastAsia="en-US" w:bidi="ar-SA"/>
        </w:rPr>
        <w:t xml:space="preserve"> </w:t>
      </w:r>
      <w:r>
        <w:rPr>
          <w:sz w:val="22"/>
          <w:szCs w:val="22"/>
          <w:lang w:eastAsia="en-US" w:bidi="ar-SA"/>
        </w:rPr>
        <w:t xml:space="preserve">de nuit </w:t>
      </w:r>
      <w:r w:rsidRPr="00612B6B">
        <w:rPr>
          <w:sz w:val="22"/>
          <w:szCs w:val="22"/>
          <w:lang w:eastAsia="en-US" w:bidi="ar-SA"/>
        </w:rPr>
        <w:t xml:space="preserve">est qu’elles </w:t>
      </w:r>
      <w:r>
        <w:rPr>
          <w:sz w:val="22"/>
          <w:szCs w:val="22"/>
          <w:lang w:eastAsia="en-US" w:bidi="ar-SA"/>
        </w:rPr>
        <w:t>couvrent l’ensemble du territoire étudié et permettent donc de visualiser</w:t>
      </w:r>
      <w:r w:rsidRPr="00612B6B">
        <w:rPr>
          <w:sz w:val="22"/>
          <w:szCs w:val="22"/>
          <w:lang w:eastAsia="en-US" w:bidi="ar-SA"/>
        </w:rPr>
        <w:t xml:space="preserve"> l’éclairage public </w:t>
      </w:r>
      <w:r>
        <w:rPr>
          <w:sz w:val="22"/>
          <w:szCs w:val="22"/>
          <w:lang w:eastAsia="en-US" w:bidi="ar-SA"/>
        </w:rPr>
        <w:t>et</w:t>
      </w:r>
      <w:r w:rsidRPr="00612B6B">
        <w:rPr>
          <w:sz w:val="22"/>
          <w:szCs w:val="22"/>
          <w:lang w:eastAsia="en-US" w:bidi="ar-SA"/>
        </w:rPr>
        <w:t xml:space="preserve"> privé. </w:t>
      </w:r>
      <w:r w:rsidR="009C6A89">
        <w:rPr>
          <w:sz w:val="22"/>
          <w:szCs w:val="22"/>
          <w:lang w:eastAsia="en-US" w:bidi="ar-SA"/>
        </w:rPr>
        <w:t>Certaines images satellite</w:t>
      </w:r>
      <w:r w:rsidR="00062F84">
        <w:rPr>
          <w:sz w:val="22"/>
          <w:szCs w:val="22"/>
          <w:lang w:eastAsia="en-US" w:bidi="ar-SA"/>
        </w:rPr>
        <w:t>s</w:t>
      </w:r>
      <w:r>
        <w:rPr>
          <w:sz w:val="22"/>
          <w:szCs w:val="22"/>
          <w:lang w:eastAsia="en-US" w:bidi="ar-SA"/>
        </w:rPr>
        <w:t xml:space="preserve"> nocturnes disponibles ont une résolution spatiale trop importante (750 mètres pour VIIRS, et 130 mètres pour LUOJIA) et ne sont donc pas retenues ici.</w:t>
      </w:r>
    </w:p>
    <w:p w:rsidR="00AA2AD2" w:rsidRDefault="00AA2AD2" w:rsidP="00AA2AD2">
      <w:pPr>
        <w:pStyle w:val="Paragraphedeliste"/>
        <w:ind w:left="1080"/>
        <w:jc w:val="both"/>
        <w:rPr>
          <w:sz w:val="22"/>
          <w:szCs w:val="22"/>
          <w:lang w:eastAsia="en-US" w:bidi="ar-SA"/>
        </w:rPr>
      </w:pPr>
      <w:r>
        <w:rPr>
          <w:sz w:val="22"/>
          <w:szCs w:val="22"/>
          <w:lang w:eastAsia="en-US" w:bidi="ar-SA"/>
        </w:rPr>
        <w:t>La méthode actuellement développée par La Telescop et l’INRAE utilise l</w:t>
      </w:r>
      <w:r w:rsidRPr="002A4B17">
        <w:rPr>
          <w:sz w:val="22"/>
          <w:szCs w:val="22"/>
          <w:lang w:eastAsia="en-US" w:bidi="ar-SA"/>
        </w:rPr>
        <w:t xml:space="preserve">es images </w:t>
      </w:r>
      <w:r>
        <w:rPr>
          <w:sz w:val="22"/>
          <w:szCs w:val="22"/>
          <w:lang w:eastAsia="en-US" w:bidi="ar-SA"/>
        </w:rPr>
        <w:t xml:space="preserve">provenant </w:t>
      </w:r>
      <w:r w:rsidRPr="002A4B17">
        <w:rPr>
          <w:sz w:val="22"/>
          <w:szCs w:val="22"/>
          <w:lang w:eastAsia="en-US" w:bidi="ar-SA"/>
        </w:rPr>
        <w:t>de la constellation JILIN</w:t>
      </w:r>
      <w:r>
        <w:rPr>
          <w:sz w:val="22"/>
          <w:szCs w:val="22"/>
          <w:lang w:eastAsia="en-US" w:bidi="ar-SA"/>
        </w:rPr>
        <w:t>-1.</w:t>
      </w:r>
      <w:r w:rsidRPr="002A4B17">
        <w:rPr>
          <w:sz w:val="22"/>
          <w:szCs w:val="22"/>
          <w:lang w:eastAsia="en-US" w:bidi="ar-SA"/>
        </w:rPr>
        <w:t xml:space="preserve"> </w:t>
      </w:r>
      <w:r>
        <w:rPr>
          <w:sz w:val="22"/>
          <w:szCs w:val="22"/>
          <w:lang w:eastAsia="en-US" w:bidi="ar-SA"/>
        </w:rPr>
        <w:t xml:space="preserve">En effet, </w:t>
      </w:r>
      <w:r w:rsidRPr="002A4B17">
        <w:rPr>
          <w:sz w:val="22"/>
          <w:szCs w:val="22"/>
          <w:lang w:eastAsia="en-US" w:bidi="ar-SA"/>
        </w:rPr>
        <w:t>elles possèdent une très haute résolut</w:t>
      </w:r>
      <w:r>
        <w:rPr>
          <w:sz w:val="22"/>
          <w:szCs w:val="22"/>
          <w:lang w:eastAsia="en-US" w:bidi="ar-SA"/>
        </w:rPr>
        <w:t>ion spatiale avec des pixels d’environ un</w:t>
      </w:r>
      <w:r w:rsidRPr="002A4B17">
        <w:rPr>
          <w:sz w:val="22"/>
          <w:szCs w:val="22"/>
          <w:lang w:eastAsia="en-US" w:bidi="ar-SA"/>
        </w:rPr>
        <w:t xml:space="preserve"> mètre dans les trois canaux visibles rouge, vert, bleu, ce qui permet de caractériser les sources en fonction de leurs différences d’émissions spectrales.</w:t>
      </w:r>
    </w:p>
    <w:p w:rsidR="00FA41C0" w:rsidRDefault="00FA41C0" w:rsidP="003E557F">
      <w:pPr>
        <w:ind w:left="360"/>
        <w:jc w:val="both"/>
        <w:rPr>
          <w:sz w:val="22"/>
          <w:szCs w:val="22"/>
          <w:lang w:eastAsia="en-US" w:bidi="ar-SA"/>
        </w:rPr>
      </w:pPr>
      <w:r>
        <w:rPr>
          <w:sz w:val="22"/>
          <w:szCs w:val="22"/>
          <w:lang w:eastAsia="en-US" w:bidi="ar-SA"/>
        </w:rPr>
        <w:t>A</w:t>
      </w:r>
      <w:r w:rsidR="00997193">
        <w:rPr>
          <w:sz w:val="22"/>
          <w:szCs w:val="22"/>
          <w:lang w:eastAsia="en-US" w:bidi="ar-SA"/>
        </w:rPr>
        <w:t>utres données non directement liées à l’éclairage</w:t>
      </w:r>
      <w:r w:rsidR="00B4766C">
        <w:rPr>
          <w:sz w:val="22"/>
          <w:szCs w:val="22"/>
          <w:lang w:eastAsia="en-US" w:bidi="ar-SA"/>
        </w:rPr>
        <w:t xml:space="preserve"> extérieur</w:t>
      </w:r>
      <w:r>
        <w:rPr>
          <w:sz w:val="22"/>
          <w:szCs w:val="22"/>
          <w:lang w:eastAsia="en-US" w:bidi="ar-SA"/>
        </w:rPr>
        <w:t> :</w:t>
      </w:r>
      <w:r w:rsidR="00997193">
        <w:rPr>
          <w:sz w:val="22"/>
          <w:szCs w:val="22"/>
          <w:lang w:eastAsia="en-US" w:bidi="ar-SA"/>
        </w:rPr>
        <w:t xml:space="preserve"> </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Modèle Numérique de Terrain (</w:t>
      </w:r>
      <w:r>
        <w:rPr>
          <w:b/>
          <w:sz w:val="22"/>
          <w:szCs w:val="22"/>
          <w:lang w:eastAsia="en-US" w:bidi="ar-SA"/>
        </w:rPr>
        <w:t>MNT</w:t>
      </w:r>
      <w:r w:rsidRPr="00065127">
        <w:rPr>
          <w:b/>
          <w:sz w:val="22"/>
          <w:szCs w:val="22"/>
          <w:lang w:eastAsia="en-US" w:bidi="ar-SA"/>
        </w:rPr>
        <w:t>)</w:t>
      </w:r>
      <w:r>
        <w:rPr>
          <w:b/>
          <w:sz w:val="22"/>
          <w:szCs w:val="22"/>
          <w:lang w:eastAsia="en-US" w:bidi="ar-SA"/>
        </w:rPr>
        <w:t xml:space="preserve"> </w:t>
      </w:r>
      <w:r w:rsidRPr="00065127">
        <w:rPr>
          <w:b/>
          <w:sz w:val="22"/>
          <w:szCs w:val="22"/>
          <w:lang w:eastAsia="en-US" w:bidi="ar-SA"/>
        </w:rPr>
        <w:t>:</w:t>
      </w:r>
      <w:r>
        <w:rPr>
          <w:b/>
          <w:sz w:val="22"/>
          <w:szCs w:val="22"/>
          <w:lang w:eastAsia="en-US" w:bidi="ar-SA"/>
        </w:rPr>
        <w:t xml:space="preserve"> </w:t>
      </w:r>
      <w:r>
        <w:rPr>
          <w:sz w:val="22"/>
          <w:szCs w:val="22"/>
          <w:lang w:eastAsia="en-US" w:bidi="ar-SA"/>
        </w:rPr>
        <w:t>Ces données issues de la base RGE ALTI de l’IGN</w:t>
      </w:r>
      <w:r w:rsidR="00B4766C">
        <w:rPr>
          <w:sz w:val="22"/>
          <w:szCs w:val="22"/>
          <w:lang w:eastAsia="en-US" w:bidi="ar-SA"/>
        </w:rPr>
        <w:t xml:space="preserve"> permettent de prendre en compte le relief. Elles</w:t>
      </w:r>
      <w:r>
        <w:rPr>
          <w:sz w:val="22"/>
          <w:szCs w:val="22"/>
          <w:lang w:eastAsia="en-US" w:bidi="ar-SA"/>
        </w:rPr>
        <w:t xml:space="preserve"> sont utilisées avec une résolution de 1 </w:t>
      </w:r>
      <w:r w:rsidR="00F3450F">
        <w:rPr>
          <w:sz w:val="22"/>
          <w:szCs w:val="22"/>
          <w:lang w:eastAsia="en-US" w:bidi="ar-SA"/>
        </w:rPr>
        <w:t xml:space="preserve">ou 5 </w:t>
      </w:r>
      <w:r>
        <w:rPr>
          <w:sz w:val="22"/>
          <w:szCs w:val="22"/>
          <w:lang w:eastAsia="en-US" w:bidi="ar-SA"/>
        </w:rPr>
        <w:t>mètre</w:t>
      </w:r>
      <w:r w:rsidR="00F3450F">
        <w:rPr>
          <w:sz w:val="22"/>
          <w:szCs w:val="22"/>
          <w:lang w:eastAsia="en-US" w:bidi="ar-SA"/>
        </w:rPr>
        <w:t>s</w:t>
      </w:r>
      <w:r>
        <w:rPr>
          <w:sz w:val="22"/>
          <w:szCs w:val="22"/>
          <w:lang w:eastAsia="en-US" w:bidi="ar-SA"/>
        </w:rPr>
        <w:t xml:space="preserve"> </w:t>
      </w:r>
      <w:r w:rsidR="00645CB1">
        <w:rPr>
          <w:sz w:val="22"/>
          <w:szCs w:val="22"/>
          <w:lang w:eastAsia="en-US" w:bidi="ar-SA"/>
        </w:rPr>
        <w:t>dans</w:t>
      </w:r>
      <w:r w:rsidR="00B4766C">
        <w:rPr>
          <w:sz w:val="22"/>
          <w:szCs w:val="22"/>
          <w:lang w:eastAsia="en-US" w:bidi="ar-SA"/>
        </w:rPr>
        <w:t xml:space="preserve"> le calcul du</w:t>
      </w:r>
      <w:r>
        <w:rPr>
          <w:sz w:val="22"/>
          <w:szCs w:val="22"/>
          <w:lang w:eastAsia="en-US" w:bidi="ar-SA"/>
        </w:rPr>
        <w:t xml:space="preserve"> nombre de sources lumineuses visibles sur le territoire</w:t>
      </w:r>
      <w:r w:rsidR="0034248D">
        <w:rPr>
          <w:sz w:val="22"/>
          <w:szCs w:val="22"/>
          <w:lang w:eastAsia="en-US" w:bidi="ar-SA"/>
        </w:rPr>
        <w:t>.</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Bâti :</w:t>
      </w:r>
      <w:r>
        <w:rPr>
          <w:b/>
          <w:sz w:val="22"/>
          <w:szCs w:val="22"/>
          <w:lang w:eastAsia="en-US" w:bidi="ar-SA"/>
        </w:rPr>
        <w:t xml:space="preserve"> </w:t>
      </w:r>
      <w:r w:rsidR="0034248D">
        <w:rPr>
          <w:sz w:val="22"/>
          <w:szCs w:val="22"/>
          <w:lang w:eastAsia="en-US" w:bidi="ar-SA"/>
        </w:rPr>
        <w:t>Ces d</w:t>
      </w:r>
      <w:r>
        <w:rPr>
          <w:sz w:val="22"/>
          <w:szCs w:val="22"/>
          <w:lang w:eastAsia="en-US" w:bidi="ar-SA"/>
        </w:rPr>
        <w:t>onnées</w:t>
      </w:r>
      <w:r w:rsidR="0034248D">
        <w:rPr>
          <w:sz w:val="22"/>
          <w:szCs w:val="22"/>
          <w:lang w:eastAsia="en-US" w:bidi="ar-SA"/>
        </w:rPr>
        <w:t xml:space="preserve"> vectorielles</w:t>
      </w:r>
      <w:r>
        <w:rPr>
          <w:sz w:val="22"/>
          <w:szCs w:val="22"/>
          <w:lang w:eastAsia="en-US" w:bidi="ar-SA"/>
        </w:rPr>
        <w:t xml:space="preserve"> issues</w:t>
      </w:r>
      <w:r w:rsidRPr="00065127">
        <w:rPr>
          <w:sz w:val="22"/>
          <w:szCs w:val="22"/>
          <w:lang w:eastAsia="en-US" w:bidi="ar-SA"/>
        </w:rPr>
        <w:t xml:space="preserve"> de la BD Topo</w:t>
      </w:r>
      <w:r w:rsidR="0034248D">
        <w:rPr>
          <w:sz w:val="22"/>
          <w:szCs w:val="22"/>
          <w:lang w:eastAsia="en-US" w:bidi="ar-SA"/>
        </w:rPr>
        <w:t xml:space="preserve"> de l’IGN</w:t>
      </w:r>
      <w:r>
        <w:rPr>
          <w:sz w:val="22"/>
          <w:szCs w:val="22"/>
          <w:lang w:eastAsia="en-US" w:bidi="ar-SA"/>
        </w:rPr>
        <w:t xml:space="preserve"> </w:t>
      </w:r>
      <w:r w:rsidR="0034248D">
        <w:rPr>
          <w:sz w:val="22"/>
          <w:szCs w:val="22"/>
          <w:lang w:eastAsia="en-US" w:bidi="ar-SA"/>
        </w:rPr>
        <w:t>sont</w:t>
      </w:r>
      <w:r>
        <w:rPr>
          <w:sz w:val="22"/>
          <w:szCs w:val="22"/>
          <w:lang w:eastAsia="en-US" w:bidi="ar-SA"/>
        </w:rPr>
        <w:t xml:space="preserve"> utilisé</w:t>
      </w:r>
      <w:r w:rsidR="008D4BE8">
        <w:rPr>
          <w:sz w:val="22"/>
          <w:szCs w:val="22"/>
          <w:lang w:eastAsia="en-US" w:bidi="ar-SA"/>
        </w:rPr>
        <w:t>e</w:t>
      </w:r>
      <w:r w:rsidR="0034248D">
        <w:rPr>
          <w:sz w:val="22"/>
          <w:szCs w:val="22"/>
          <w:lang w:eastAsia="en-US" w:bidi="ar-SA"/>
        </w:rPr>
        <w:t>s</w:t>
      </w:r>
      <w:r>
        <w:rPr>
          <w:sz w:val="22"/>
          <w:szCs w:val="22"/>
          <w:lang w:eastAsia="en-US" w:bidi="ar-SA"/>
        </w:rPr>
        <w:t xml:space="preserve"> dans le calcul du nombre de sources lumineuses</w:t>
      </w:r>
      <w:r w:rsidR="0034248D">
        <w:rPr>
          <w:sz w:val="22"/>
          <w:szCs w:val="22"/>
          <w:lang w:eastAsia="en-US" w:bidi="ar-SA"/>
        </w:rPr>
        <w:t xml:space="preserve"> visibles</w:t>
      </w:r>
      <w:r>
        <w:rPr>
          <w:sz w:val="22"/>
          <w:szCs w:val="22"/>
          <w:lang w:eastAsia="en-US" w:bidi="ar-SA"/>
        </w:rPr>
        <w:t>, en prenant en considération le bâtiment comme un obstacle à la lumière, grâce à sa hauteur.</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Végétation :</w:t>
      </w:r>
      <w:r>
        <w:rPr>
          <w:b/>
          <w:sz w:val="22"/>
          <w:szCs w:val="22"/>
          <w:lang w:eastAsia="en-US" w:bidi="ar-SA"/>
        </w:rPr>
        <w:t xml:space="preserve"> </w:t>
      </w:r>
      <w:r w:rsidR="0034248D">
        <w:rPr>
          <w:sz w:val="22"/>
          <w:szCs w:val="22"/>
          <w:lang w:eastAsia="en-US" w:bidi="ar-SA"/>
        </w:rPr>
        <w:t>Ces données sont i</w:t>
      </w:r>
      <w:r w:rsidR="00F229DC">
        <w:rPr>
          <w:sz w:val="22"/>
          <w:szCs w:val="22"/>
          <w:lang w:eastAsia="en-US" w:bidi="ar-SA"/>
        </w:rPr>
        <w:t>ssues de la BD Topo</w:t>
      </w:r>
      <w:r w:rsidR="0034248D">
        <w:rPr>
          <w:sz w:val="22"/>
          <w:szCs w:val="22"/>
          <w:lang w:eastAsia="en-US" w:bidi="ar-SA"/>
        </w:rPr>
        <w:t xml:space="preserve"> de l’IGN</w:t>
      </w:r>
      <w:r w:rsidR="00F229DC">
        <w:rPr>
          <w:sz w:val="22"/>
          <w:szCs w:val="22"/>
          <w:lang w:eastAsia="en-US" w:bidi="ar-SA"/>
        </w:rPr>
        <w:t xml:space="preserve"> ou </w:t>
      </w:r>
      <w:r w:rsidR="0034248D">
        <w:rPr>
          <w:sz w:val="22"/>
          <w:szCs w:val="22"/>
          <w:lang w:eastAsia="en-US" w:bidi="ar-SA"/>
        </w:rPr>
        <w:t>d’</w:t>
      </w:r>
      <w:r w:rsidR="00F229DC">
        <w:rPr>
          <w:sz w:val="22"/>
          <w:szCs w:val="22"/>
          <w:lang w:eastAsia="en-US" w:bidi="ar-SA"/>
        </w:rPr>
        <w:t>autre</w:t>
      </w:r>
      <w:r w:rsidR="0034248D">
        <w:rPr>
          <w:sz w:val="22"/>
          <w:szCs w:val="22"/>
          <w:lang w:eastAsia="en-US" w:bidi="ar-SA"/>
        </w:rPr>
        <w:t>s</w:t>
      </w:r>
      <w:r w:rsidR="00F229DC">
        <w:rPr>
          <w:sz w:val="22"/>
          <w:szCs w:val="22"/>
          <w:lang w:eastAsia="en-US" w:bidi="ar-SA"/>
        </w:rPr>
        <w:t xml:space="preserve"> source</w:t>
      </w:r>
      <w:r w:rsidR="0034248D">
        <w:rPr>
          <w:sz w:val="22"/>
          <w:szCs w:val="22"/>
          <w:lang w:eastAsia="en-US" w:bidi="ar-SA"/>
        </w:rPr>
        <w:t>s</w:t>
      </w:r>
      <w:r w:rsidR="00F229DC">
        <w:rPr>
          <w:sz w:val="22"/>
          <w:szCs w:val="22"/>
          <w:lang w:eastAsia="en-US" w:bidi="ar-SA"/>
        </w:rPr>
        <w:t xml:space="preserve"> de données</w:t>
      </w:r>
      <w:r w:rsidR="0034248D">
        <w:rPr>
          <w:sz w:val="22"/>
          <w:szCs w:val="22"/>
          <w:lang w:eastAsia="en-US" w:bidi="ar-SA"/>
        </w:rPr>
        <w:t xml:space="preserve"> locales</w:t>
      </w:r>
      <w:r w:rsidR="00F229DC">
        <w:rPr>
          <w:sz w:val="22"/>
          <w:szCs w:val="22"/>
          <w:lang w:eastAsia="en-US" w:bidi="ar-SA"/>
        </w:rPr>
        <w:t>,</w:t>
      </w:r>
      <w:r w:rsidR="0034248D">
        <w:rPr>
          <w:sz w:val="22"/>
          <w:szCs w:val="22"/>
          <w:lang w:eastAsia="en-US" w:bidi="ar-SA"/>
        </w:rPr>
        <w:t xml:space="preserve"> et</w:t>
      </w:r>
      <w:r w:rsidR="008A0EB1">
        <w:rPr>
          <w:sz w:val="22"/>
          <w:szCs w:val="22"/>
          <w:lang w:eastAsia="en-US" w:bidi="ar-SA"/>
        </w:rPr>
        <w:t xml:space="preserve"> peuvent être</w:t>
      </w:r>
      <w:r w:rsidRPr="00065127">
        <w:rPr>
          <w:sz w:val="22"/>
          <w:szCs w:val="22"/>
          <w:lang w:eastAsia="en-US" w:bidi="ar-SA"/>
        </w:rPr>
        <w:t xml:space="preserve"> utilisée</w:t>
      </w:r>
      <w:r w:rsidR="0034248D">
        <w:rPr>
          <w:sz w:val="22"/>
          <w:szCs w:val="22"/>
          <w:lang w:eastAsia="en-US" w:bidi="ar-SA"/>
        </w:rPr>
        <w:t>s</w:t>
      </w:r>
      <w:r w:rsidRPr="00065127">
        <w:rPr>
          <w:sz w:val="22"/>
          <w:szCs w:val="22"/>
          <w:lang w:eastAsia="en-US" w:bidi="ar-SA"/>
        </w:rPr>
        <w:t xml:space="preserve"> en option dans le calcul du nombre</w:t>
      </w:r>
      <w:r>
        <w:rPr>
          <w:sz w:val="22"/>
          <w:szCs w:val="22"/>
          <w:lang w:eastAsia="en-US" w:bidi="ar-SA"/>
        </w:rPr>
        <w:t xml:space="preserve"> de sources lumineuses visibles</w:t>
      </w:r>
      <w:r w:rsidR="0034248D">
        <w:rPr>
          <w:sz w:val="22"/>
          <w:szCs w:val="22"/>
          <w:lang w:eastAsia="en-US" w:bidi="ar-SA"/>
        </w:rPr>
        <w:t>. Pour cela,</w:t>
      </w:r>
      <w:r>
        <w:rPr>
          <w:sz w:val="22"/>
          <w:szCs w:val="22"/>
          <w:lang w:eastAsia="en-US" w:bidi="ar-SA"/>
        </w:rPr>
        <w:t xml:space="preserve"> il est nécessaire en amont de filtrer le type de végétation selon sa nature afin de ne garder que celle pouvant </w:t>
      </w:r>
      <w:r w:rsidR="0034248D">
        <w:rPr>
          <w:sz w:val="22"/>
          <w:szCs w:val="22"/>
          <w:lang w:eastAsia="en-US" w:bidi="ar-SA"/>
        </w:rPr>
        <w:t>être un obstacle à la lumière. D</w:t>
      </w:r>
      <w:r>
        <w:rPr>
          <w:sz w:val="22"/>
          <w:szCs w:val="22"/>
          <w:lang w:eastAsia="en-US" w:bidi="ar-SA"/>
        </w:rPr>
        <w:t>e plus une hauteur doit également être indiquée</w:t>
      </w:r>
      <w:r w:rsidR="00AC2500">
        <w:rPr>
          <w:sz w:val="22"/>
          <w:szCs w:val="22"/>
          <w:lang w:eastAsia="en-US" w:bidi="ar-SA"/>
        </w:rPr>
        <w:t>, car non présent</w:t>
      </w:r>
      <w:r w:rsidR="00CE2928">
        <w:rPr>
          <w:sz w:val="22"/>
          <w:szCs w:val="22"/>
          <w:lang w:eastAsia="en-US" w:bidi="ar-SA"/>
        </w:rPr>
        <w:t>e</w:t>
      </w:r>
      <w:r w:rsidR="00AC2500">
        <w:rPr>
          <w:sz w:val="22"/>
          <w:szCs w:val="22"/>
          <w:lang w:eastAsia="en-US" w:bidi="ar-SA"/>
        </w:rPr>
        <w:t xml:space="preserve"> initialement</w:t>
      </w:r>
      <w:r w:rsidR="0034248D">
        <w:rPr>
          <w:sz w:val="22"/>
          <w:szCs w:val="22"/>
          <w:lang w:eastAsia="en-US" w:bidi="ar-SA"/>
        </w:rPr>
        <w:t xml:space="preserve"> la donnée existante</w:t>
      </w:r>
      <w:r w:rsidR="00AC2500">
        <w:rPr>
          <w:sz w:val="22"/>
          <w:szCs w:val="22"/>
          <w:lang w:eastAsia="en-US" w:bidi="ar-SA"/>
        </w:rPr>
        <w:t>.</w:t>
      </w:r>
    </w:p>
    <w:p w:rsidR="005F2F8D" w:rsidRDefault="00065127" w:rsidP="00AC2500">
      <w:pPr>
        <w:pStyle w:val="Paragraphedeliste"/>
        <w:numPr>
          <w:ilvl w:val="0"/>
          <w:numId w:val="14"/>
        </w:numPr>
        <w:jc w:val="both"/>
        <w:rPr>
          <w:sz w:val="22"/>
          <w:szCs w:val="22"/>
          <w:lang w:eastAsia="en-US" w:bidi="ar-SA"/>
        </w:rPr>
      </w:pPr>
      <w:r w:rsidRPr="00AC2500">
        <w:rPr>
          <w:b/>
          <w:sz w:val="22"/>
          <w:szCs w:val="22"/>
          <w:lang w:eastAsia="en-US" w:bidi="ar-SA"/>
        </w:rPr>
        <w:t>Modèle Numérique de Surface (MNS) :</w:t>
      </w:r>
      <w:r w:rsidR="00AC2500" w:rsidRPr="00AC2500">
        <w:rPr>
          <w:b/>
          <w:sz w:val="22"/>
          <w:szCs w:val="22"/>
          <w:lang w:eastAsia="en-US" w:bidi="ar-SA"/>
        </w:rPr>
        <w:t xml:space="preserve"> </w:t>
      </w:r>
      <w:r w:rsidR="00AC2500" w:rsidRPr="00AC2500">
        <w:rPr>
          <w:sz w:val="22"/>
          <w:szCs w:val="22"/>
          <w:lang w:eastAsia="en-US" w:bidi="ar-SA"/>
        </w:rPr>
        <w:t xml:space="preserve">Le MNS est une description altimétrique du sol et de ses superstructures, c’est-à-dire </w:t>
      </w:r>
      <w:r w:rsidR="003D1E71">
        <w:rPr>
          <w:sz w:val="22"/>
          <w:szCs w:val="22"/>
          <w:lang w:eastAsia="en-US" w:bidi="ar-SA"/>
        </w:rPr>
        <w:t>d</w:t>
      </w:r>
      <w:r w:rsidR="00AC2500" w:rsidRPr="00AC2500">
        <w:rPr>
          <w:sz w:val="22"/>
          <w:szCs w:val="22"/>
          <w:lang w:eastAsia="en-US" w:bidi="ar-SA"/>
        </w:rPr>
        <w:t xml:space="preserve">es objets qui occupent le sol, </w:t>
      </w:r>
      <w:r w:rsidR="003D1E71">
        <w:rPr>
          <w:sz w:val="22"/>
          <w:szCs w:val="22"/>
          <w:lang w:eastAsia="en-US" w:bidi="ar-SA"/>
        </w:rPr>
        <w:t>(végétation, bâtiments…). Toutefois,</w:t>
      </w:r>
      <w:r w:rsidR="00AC2500">
        <w:rPr>
          <w:sz w:val="22"/>
          <w:szCs w:val="22"/>
          <w:lang w:eastAsia="en-US" w:bidi="ar-SA"/>
        </w:rPr>
        <w:t xml:space="preserve"> en raison de sa très faible disponibilité, nous utilisons les trois sources de données évoquées précédemment</w:t>
      </w:r>
      <w:r w:rsidR="00273B01">
        <w:rPr>
          <w:sz w:val="22"/>
          <w:szCs w:val="22"/>
          <w:lang w:eastAsia="en-US" w:bidi="ar-SA"/>
        </w:rPr>
        <w:t xml:space="preserve"> pour le créer</w:t>
      </w:r>
      <w:r w:rsidR="00AC2500">
        <w:rPr>
          <w:sz w:val="22"/>
          <w:szCs w:val="22"/>
          <w:lang w:eastAsia="en-US" w:bidi="ar-SA"/>
        </w:rPr>
        <w:t xml:space="preserve">. </w:t>
      </w:r>
    </w:p>
    <w:p w:rsidR="00AC2500" w:rsidRPr="005F2F8D" w:rsidRDefault="00AC2500" w:rsidP="005F2F8D">
      <w:pPr>
        <w:ind w:left="720"/>
        <w:jc w:val="both"/>
        <w:rPr>
          <w:sz w:val="22"/>
          <w:szCs w:val="22"/>
          <w:lang w:eastAsia="en-US" w:bidi="ar-SA"/>
        </w:rPr>
      </w:pPr>
      <w:r w:rsidRPr="005F2F8D">
        <w:rPr>
          <w:sz w:val="22"/>
          <w:szCs w:val="22"/>
          <w:lang w:eastAsia="en-US" w:bidi="ar-SA"/>
        </w:rPr>
        <w:lastRenderedPageBreak/>
        <w:t>L</w:t>
      </w:r>
      <w:r w:rsidR="008534DF">
        <w:rPr>
          <w:sz w:val="22"/>
          <w:szCs w:val="22"/>
          <w:lang w:eastAsia="en-US" w:bidi="ar-SA"/>
        </w:rPr>
        <w:t xml:space="preserve">es </w:t>
      </w:r>
      <w:r w:rsidRPr="005F2F8D">
        <w:rPr>
          <w:sz w:val="22"/>
          <w:szCs w:val="22"/>
          <w:lang w:eastAsia="en-US" w:bidi="ar-SA"/>
        </w:rPr>
        <w:t xml:space="preserve">données de la BD TOPO </w:t>
      </w:r>
      <w:r w:rsidR="00831B95">
        <w:rPr>
          <w:sz w:val="22"/>
          <w:szCs w:val="22"/>
          <w:lang w:eastAsia="en-US" w:bidi="ar-SA"/>
        </w:rPr>
        <w:t>et</w:t>
      </w:r>
      <w:r w:rsidRPr="005F2F8D">
        <w:rPr>
          <w:sz w:val="22"/>
          <w:szCs w:val="22"/>
          <w:lang w:eastAsia="en-US" w:bidi="ar-SA"/>
        </w:rPr>
        <w:t xml:space="preserve"> de </w:t>
      </w:r>
      <w:r w:rsidR="003D1E71" w:rsidRPr="005F2F8D">
        <w:rPr>
          <w:sz w:val="22"/>
          <w:szCs w:val="22"/>
          <w:lang w:eastAsia="en-US" w:bidi="ar-SA"/>
        </w:rPr>
        <w:t xml:space="preserve">la </w:t>
      </w:r>
      <w:r w:rsidR="00831B95">
        <w:rPr>
          <w:sz w:val="22"/>
          <w:szCs w:val="22"/>
          <w:lang w:eastAsia="en-US" w:bidi="ar-SA"/>
        </w:rPr>
        <w:t xml:space="preserve">RGE ALTI </w:t>
      </w:r>
      <w:r w:rsidRPr="005F2F8D">
        <w:rPr>
          <w:sz w:val="22"/>
          <w:szCs w:val="22"/>
          <w:lang w:eastAsia="en-US" w:bidi="ar-SA"/>
        </w:rPr>
        <w:t>sont accessibles gratuitement sur l’ensemble du territoire, avec un niveau de précision relativement important.</w:t>
      </w:r>
    </w:p>
    <w:p w:rsidR="003D1E71" w:rsidRDefault="003D1E71" w:rsidP="00980E14">
      <w:pPr>
        <w:pStyle w:val="Paragraphedeliste"/>
        <w:numPr>
          <w:ilvl w:val="0"/>
          <w:numId w:val="14"/>
        </w:numPr>
        <w:jc w:val="both"/>
        <w:rPr>
          <w:sz w:val="22"/>
          <w:szCs w:val="22"/>
          <w:lang w:eastAsia="en-US" w:bidi="ar-SA"/>
        </w:rPr>
      </w:pPr>
      <w:r>
        <w:rPr>
          <w:b/>
          <w:sz w:val="22"/>
          <w:szCs w:val="22"/>
          <w:lang w:eastAsia="en-US" w:bidi="ar-SA"/>
        </w:rPr>
        <w:t xml:space="preserve">Zone d’étude </w:t>
      </w:r>
      <w:r w:rsidR="00065127" w:rsidRPr="00AC2500">
        <w:rPr>
          <w:b/>
          <w:sz w:val="22"/>
          <w:szCs w:val="22"/>
          <w:lang w:eastAsia="en-US" w:bidi="ar-SA"/>
        </w:rPr>
        <w:t>:</w:t>
      </w:r>
      <w:r w:rsidR="00AC2500">
        <w:rPr>
          <w:sz w:val="22"/>
          <w:szCs w:val="22"/>
          <w:lang w:eastAsia="en-US" w:bidi="ar-SA"/>
        </w:rPr>
        <w:t xml:space="preserve"> La zone d’étude est une donnée </w:t>
      </w:r>
      <w:r w:rsidR="00645CB1">
        <w:rPr>
          <w:sz w:val="22"/>
          <w:szCs w:val="22"/>
          <w:lang w:eastAsia="en-US" w:bidi="ar-SA"/>
        </w:rPr>
        <w:t>vectorielle</w:t>
      </w:r>
      <w:r w:rsidR="00AC2500">
        <w:rPr>
          <w:sz w:val="22"/>
          <w:szCs w:val="22"/>
          <w:lang w:eastAsia="en-US" w:bidi="ar-SA"/>
        </w:rPr>
        <w:t xml:space="preserve"> optionnelle, permettant de filtrer les calcul</w:t>
      </w:r>
      <w:r w:rsidR="00D10F04">
        <w:rPr>
          <w:sz w:val="22"/>
          <w:szCs w:val="22"/>
          <w:lang w:eastAsia="en-US" w:bidi="ar-SA"/>
        </w:rPr>
        <w:t>s</w:t>
      </w:r>
      <w:r w:rsidR="00AC2500">
        <w:rPr>
          <w:sz w:val="22"/>
          <w:szCs w:val="22"/>
          <w:lang w:eastAsia="en-US" w:bidi="ar-SA"/>
        </w:rPr>
        <w:t xml:space="preserve"> d’indicateur</w:t>
      </w:r>
      <w:r>
        <w:rPr>
          <w:sz w:val="22"/>
          <w:szCs w:val="22"/>
          <w:lang w:eastAsia="en-US" w:bidi="ar-SA"/>
        </w:rPr>
        <w:t>s</w:t>
      </w:r>
      <w:r w:rsidR="00AC2500">
        <w:rPr>
          <w:sz w:val="22"/>
          <w:szCs w:val="22"/>
          <w:lang w:eastAsia="en-US" w:bidi="ar-SA"/>
        </w:rPr>
        <w:t xml:space="preserve"> de pollution lumineuse sur un territoire p</w:t>
      </w:r>
      <w:r>
        <w:rPr>
          <w:sz w:val="22"/>
          <w:szCs w:val="22"/>
          <w:lang w:eastAsia="en-US" w:bidi="ar-SA"/>
        </w:rPr>
        <w:t xml:space="preserve">récis (commune, quartier, etc.). </w:t>
      </w:r>
    </w:p>
    <w:p w:rsidR="007932BC" w:rsidRDefault="003D1E71" w:rsidP="003D1E71">
      <w:pPr>
        <w:pStyle w:val="Paragraphedeliste"/>
        <w:numPr>
          <w:ilvl w:val="0"/>
          <w:numId w:val="14"/>
        </w:numPr>
        <w:jc w:val="both"/>
        <w:rPr>
          <w:sz w:val="22"/>
          <w:szCs w:val="22"/>
          <w:lang w:eastAsia="en-US" w:bidi="ar-SA"/>
        </w:rPr>
      </w:pPr>
      <w:r>
        <w:rPr>
          <w:b/>
          <w:sz w:val="22"/>
          <w:szCs w:val="22"/>
          <w:lang w:eastAsia="en-US" w:bidi="ar-SA"/>
        </w:rPr>
        <w:t>M</w:t>
      </w:r>
      <w:r w:rsidRPr="00AC2500">
        <w:rPr>
          <w:b/>
          <w:sz w:val="22"/>
          <w:szCs w:val="22"/>
          <w:lang w:eastAsia="en-US" w:bidi="ar-SA"/>
        </w:rPr>
        <w:t>aille de travail</w:t>
      </w:r>
      <w:r>
        <w:rPr>
          <w:b/>
          <w:sz w:val="22"/>
          <w:szCs w:val="22"/>
          <w:lang w:eastAsia="en-US" w:bidi="ar-SA"/>
        </w:rPr>
        <w:t> :</w:t>
      </w:r>
      <w:r>
        <w:rPr>
          <w:sz w:val="22"/>
          <w:szCs w:val="22"/>
          <w:lang w:eastAsia="en-US" w:bidi="ar-SA"/>
        </w:rPr>
        <w:t xml:space="preserve"> L</w:t>
      </w:r>
      <w:r w:rsidR="00AC2500">
        <w:rPr>
          <w:sz w:val="22"/>
          <w:szCs w:val="22"/>
          <w:lang w:eastAsia="en-US" w:bidi="ar-SA"/>
        </w:rPr>
        <w:t>a maille est également optionnelle (car pouvant êt</w:t>
      </w:r>
      <w:r>
        <w:rPr>
          <w:sz w:val="22"/>
          <w:szCs w:val="22"/>
          <w:lang w:eastAsia="en-US" w:bidi="ar-SA"/>
        </w:rPr>
        <w:t>re générée) :</w:t>
      </w:r>
      <w:r w:rsidR="00D13782">
        <w:rPr>
          <w:sz w:val="22"/>
          <w:szCs w:val="22"/>
          <w:lang w:eastAsia="en-US" w:bidi="ar-SA"/>
        </w:rPr>
        <w:t xml:space="preserve"> elle </w:t>
      </w:r>
      <w:r w:rsidR="00AC2500">
        <w:rPr>
          <w:sz w:val="22"/>
          <w:szCs w:val="22"/>
          <w:lang w:eastAsia="en-US" w:bidi="ar-SA"/>
        </w:rPr>
        <w:t>correspo</w:t>
      </w:r>
      <w:r>
        <w:rPr>
          <w:sz w:val="22"/>
          <w:szCs w:val="22"/>
          <w:lang w:eastAsia="en-US" w:bidi="ar-SA"/>
        </w:rPr>
        <w:t>nd à l’unité géographique sur la</w:t>
      </w:r>
      <w:r w:rsidR="00AC2500">
        <w:rPr>
          <w:sz w:val="22"/>
          <w:szCs w:val="22"/>
          <w:lang w:eastAsia="en-US" w:bidi="ar-SA"/>
        </w:rPr>
        <w:t>quel</w:t>
      </w:r>
      <w:r>
        <w:rPr>
          <w:sz w:val="22"/>
          <w:szCs w:val="22"/>
          <w:lang w:eastAsia="en-US" w:bidi="ar-SA"/>
        </w:rPr>
        <w:t>le</w:t>
      </w:r>
      <w:r w:rsidR="00AC2500">
        <w:rPr>
          <w:sz w:val="22"/>
          <w:szCs w:val="22"/>
          <w:lang w:eastAsia="en-US" w:bidi="ar-SA"/>
        </w:rPr>
        <w:t xml:space="preserve"> va être calculé</w:t>
      </w:r>
      <w:r w:rsidR="00B425B4">
        <w:rPr>
          <w:sz w:val="22"/>
          <w:szCs w:val="22"/>
          <w:lang w:eastAsia="en-US" w:bidi="ar-SA"/>
        </w:rPr>
        <w:t>e</w:t>
      </w:r>
      <w:r w:rsidR="00AC2500">
        <w:rPr>
          <w:sz w:val="22"/>
          <w:szCs w:val="22"/>
          <w:lang w:eastAsia="en-US" w:bidi="ar-SA"/>
        </w:rPr>
        <w:t xml:space="preserve"> chaque indicateur.</w:t>
      </w:r>
    </w:p>
    <w:p w:rsidR="003810C9" w:rsidRPr="002A00E2" w:rsidRDefault="003810C9" w:rsidP="003810C9">
      <w:pPr>
        <w:pStyle w:val="Paragraphedeliste"/>
        <w:ind w:left="1080"/>
        <w:jc w:val="both"/>
        <w:rPr>
          <w:sz w:val="22"/>
          <w:szCs w:val="22"/>
          <w:lang w:eastAsia="en-US" w:bidi="ar-SA"/>
        </w:rPr>
      </w:pPr>
    </w:p>
    <w:p w:rsidR="00484FE5" w:rsidRDefault="00484FE5" w:rsidP="00273B01">
      <w:pPr>
        <w:pStyle w:val="Titre2numrot"/>
        <w:numPr>
          <w:ilvl w:val="1"/>
          <w:numId w:val="7"/>
        </w:numPr>
      </w:pPr>
      <w:bookmarkStart w:id="7" w:name="_Toc133400054"/>
      <w:bookmarkStart w:id="8" w:name="_Toc140485242"/>
      <w:r>
        <w:t>In</w:t>
      </w:r>
      <w:r w:rsidR="003F59B3">
        <w:t>dicateurs de pression</w:t>
      </w:r>
      <w:r>
        <w:t xml:space="preserve"> retenus</w:t>
      </w:r>
      <w:bookmarkEnd w:id="7"/>
      <w:bookmarkEnd w:id="8"/>
    </w:p>
    <w:p w:rsidR="00264A5D" w:rsidRDefault="00CE2928" w:rsidP="00CE2928">
      <w:pPr>
        <w:jc w:val="both"/>
        <w:rPr>
          <w:sz w:val="22"/>
          <w:szCs w:val="22"/>
          <w:lang w:eastAsia="en-US" w:bidi="ar-SA"/>
        </w:rPr>
      </w:pPr>
      <w:r w:rsidRPr="00CE2928">
        <w:rPr>
          <w:sz w:val="22"/>
          <w:szCs w:val="22"/>
          <w:lang w:eastAsia="en-US" w:bidi="ar-SA"/>
        </w:rPr>
        <w:t>Les pri</w:t>
      </w:r>
      <w:r w:rsidR="003D1E71">
        <w:rPr>
          <w:sz w:val="22"/>
          <w:szCs w:val="22"/>
          <w:lang w:eastAsia="en-US" w:bidi="ar-SA"/>
        </w:rPr>
        <w:t>ncipaux indicateurs de pression</w:t>
      </w:r>
      <w:r w:rsidRPr="00CE2928">
        <w:rPr>
          <w:sz w:val="22"/>
          <w:szCs w:val="22"/>
          <w:lang w:eastAsia="en-US" w:bidi="ar-SA"/>
        </w:rPr>
        <w:t xml:space="preserve"> modélisés ont </w:t>
      </w:r>
      <w:r w:rsidR="00603718" w:rsidRPr="00CE2928">
        <w:rPr>
          <w:sz w:val="22"/>
          <w:szCs w:val="22"/>
          <w:lang w:eastAsia="en-US" w:bidi="ar-SA"/>
        </w:rPr>
        <w:t>été</w:t>
      </w:r>
      <w:r w:rsidRPr="00CE2928">
        <w:rPr>
          <w:sz w:val="22"/>
          <w:szCs w:val="22"/>
          <w:lang w:eastAsia="en-US" w:bidi="ar-SA"/>
        </w:rPr>
        <w:t xml:space="preserve"> élaboré</w:t>
      </w:r>
      <w:r>
        <w:rPr>
          <w:sz w:val="22"/>
          <w:szCs w:val="22"/>
          <w:lang w:eastAsia="en-US" w:bidi="ar-SA"/>
        </w:rPr>
        <w:t>s</w:t>
      </w:r>
      <w:r w:rsidRPr="00CE2928">
        <w:rPr>
          <w:sz w:val="22"/>
          <w:szCs w:val="22"/>
          <w:lang w:eastAsia="en-US" w:bidi="ar-SA"/>
        </w:rPr>
        <w:t xml:space="preserve"> </w:t>
      </w:r>
      <w:r w:rsidR="005F2F8D">
        <w:rPr>
          <w:sz w:val="22"/>
          <w:szCs w:val="22"/>
          <w:lang w:eastAsia="en-US" w:bidi="ar-SA"/>
        </w:rPr>
        <w:t>par L</w:t>
      </w:r>
      <w:r w:rsidR="003D1E71">
        <w:rPr>
          <w:sz w:val="22"/>
          <w:szCs w:val="22"/>
          <w:lang w:eastAsia="en-US" w:bidi="ar-SA"/>
        </w:rPr>
        <w:t xml:space="preserve">a Telescop </w:t>
      </w:r>
      <w:r w:rsidRPr="00CE2928">
        <w:rPr>
          <w:sz w:val="22"/>
          <w:szCs w:val="22"/>
          <w:lang w:eastAsia="en-US" w:bidi="ar-SA"/>
        </w:rPr>
        <w:t>lors d’un précédent travail</w:t>
      </w:r>
      <w:r w:rsidR="00264A5D">
        <w:rPr>
          <w:sz w:val="22"/>
          <w:szCs w:val="22"/>
          <w:lang w:eastAsia="en-US" w:bidi="ar-SA"/>
        </w:rPr>
        <w:t xml:space="preserve"> </w:t>
      </w:r>
      <w:r w:rsidR="00C22AA6">
        <w:rPr>
          <w:sz w:val="22"/>
          <w:szCs w:val="22"/>
          <w:lang w:eastAsia="en-US" w:bidi="ar-SA"/>
        </w:rPr>
        <w:t xml:space="preserve">et utilisent les images </w:t>
      </w:r>
      <w:r w:rsidR="008A0EB1">
        <w:rPr>
          <w:sz w:val="22"/>
          <w:szCs w:val="22"/>
          <w:lang w:eastAsia="en-US" w:bidi="ar-SA"/>
        </w:rPr>
        <w:t xml:space="preserve">à très haute résolution spatiale </w:t>
      </w:r>
      <w:r w:rsidR="00C22AA6">
        <w:rPr>
          <w:sz w:val="22"/>
          <w:szCs w:val="22"/>
          <w:lang w:eastAsia="en-US" w:bidi="ar-SA"/>
        </w:rPr>
        <w:t>du satellite JILIN</w:t>
      </w:r>
      <w:r w:rsidR="00831B95">
        <w:rPr>
          <w:sz w:val="22"/>
          <w:szCs w:val="22"/>
          <w:lang w:eastAsia="en-US" w:bidi="ar-SA"/>
        </w:rPr>
        <w:t>-1 de CG Satellite.</w:t>
      </w:r>
    </w:p>
    <w:p w:rsidR="00C22AA6" w:rsidRDefault="003D1E71" w:rsidP="00C22AA6">
      <w:pPr>
        <w:jc w:val="both"/>
        <w:rPr>
          <w:sz w:val="22"/>
          <w:szCs w:val="22"/>
          <w:lang w:eastAsia="en-US" w:bidi="ar-SA"/>
        </w:rPr>
      </w:pPr>
      <w:r>
        <w:rPr>
          <w:sz w:val="22"/>
          <w:szCs w:val="22"/>
          <w:lang w:eastAsia="en-US" w:bidi="ar-SA"/>
        </w:rPr>
        <w:t>Trois indicateurs sont définis et</w:t>
      </w:r>
      <w:r w:rsidR="00CE2928">
        <w:rPr>
          <w:sz w:val="22"/>
          <w:szCs w:val="22"/>
          <w:lang w:eastAsia="en-US" w:bidi="ar-SA"/>
        </w:rPr>
        <w:t xml:space="preserve"> permettent de </w:t>
      </w:r>
      <w:r w:rsidR="00603718">
        <w:rPr>
          <w:sz w:val="22"/>
          <w:szCs w:val="22"/>
          <w:lang w:eastAsia="en-US" w:bidi="ar-SA"/>
        </w:rPr>
        <w:t>caractériser plusieur</w:t>
      </w:r>
      <w:r w:rsidR="00C22AA6">
        <w:rPr>
          <w:sz w:val="22"/>
          <w:szCs w:val="22"/>
          <w:lang w:eastAsia="en-US" w:bidi="ar-SA"/>
        </w:rPr>
        <w:t xml:space="preserve">s types de </w:t>
      </w:r>
      <w:r w:rsidR="00E74529">
        <w:rPr>
          <w:sz w:val="22"/>
          <w:szCs w:val="22"/>
          <w:lang w:eastAsia="en-US" w:bidi="ar-SA"/>
        </w:rPr>
        <w:t>pollution lumineuse</w:t>
      </w:r>
      <w:r w:rsidR="00C22AA6">
        <w:rPr>
          <w:sz w:val="22"/>
          <w:szCs w:val="22"/>
          <w:lang w:eastAsia="en-US" w:bidi="ar-SA"/>
        </w:rPr>
        <w:t> :</w:t>
      </w:r>
    </w:p>
    <w:p w:rsidR="00603718" w:rsidRPr="00C22AA6" w:rsidRDefault="000232F7" w:rsidP="00C22AA6">
      <w:pPr>
        <w:pStyle w:val="Paragraphedeliste"/>
        <w:numPr>
          <w:ilvl w:val="0"/>
          <w:numId w:val="21"/>
        </w:numPr>
        <w:jc w:val="both"/>
        <w:rPr>
          <w:sz w:val="22"/>
          <w:szCs w:val="22"/>
        </w:rPr>
      </w:pPr>
      <w:r>
        <w:rPr>
          <w:sz w:val="22"/>
          <w:szCs w:val="22"/>
        </w:rPr>
        <w:t xml:space="preserve">1) </w:t>
      </w:r>
      <w:r w:rsidR="0053059D" w:rsidRPr="000232F7">
        <w:rPr>
          <w:sz w:val="22"/>
          <w:szCs w:val="22"/>
          <w:u w:val="single"/>
        </w:rPr>
        <w:t>La c</w:t>
      </w:r>
      <w:r w:rsidR="00603718" w:rsidRPr="000232F7">
        <w:rPr>
          <w:sz w:val="22"/>
          <w:szCs w:val="22"/>
          <w:u w:val="single"/>
        </w:rPr>
        <w:t>ontribution au halo lumineux</w:t>
      </w:r>
      <w:r w:rsidR="0098798D" w:rsidRPr="00C22AA6">
        <w:rPr>
          <w:sz w:val="22"/>
          <w:szCs w:val="22"/>
        </w:rPr>
        <w:t xml:space="preserve"> </w:t>
      </w:r>
      <w:r>
        <w:rPr>
          <w:sz w:val="22"/>
          <w:szCs w:val="22"/>
        </w:rPr>
        <w:t>vise à classer</w:t>
      </w:r>
      <w:r w:rsidR="0098798D" w:rsidRPr="00C22AA6">
        <w:rPr>
          <w:sz w:val="22"/>
          <w:szCs w:val="22"/>
        </w:rPr>
        <w:t xml:space="preserve"> les zones </w:t>
      </w:r>
      <w:r>
        <w:rPr>
          <w:sz w:val="22"/>
          <w:szCs w:val="22"/>
        </w:rPr>
        <w:t xml:space="preserve">(i.e. par maille) </w:t>
      </w:r>
      <w:r w:rsidR="0098798D" w:rsidRPr="00C22AA6">
        <w:rPr>
          <w:sz w:val="22"/>
          <w:szCs w:val="22"/>
        </w:rPr>
        <w:t xml:space="preserve">en fonction des émissions </w:t>
      </w:r>
      <w:r>
        <w:rPr>
          <w:sz w:val="22"/>
          <w:szCs w:val="22"/>
        </w:rPr>
        <w:t>de lumière dirigées vers le haut.</w:t>
      </w:r>
      <w:r w:rsidR="0098798D" w:rsidRPr="00C22AA6">
        <w:rPr>
          <w:sz w:val="22"/>
          <w:szCs w:val="22"/>
        </w:rPr>
        <w:t xml:space="preserve"> </w:t>
      </w:r>
      <w:r>
        <w:rPr>
          <w:sz w:val="22"/>
          <w:szCs w:val="22"/>
        </w:rPr>
        <w:t>Cet indicateur est calculé</w:t>
      </w:r>
      <w:r w:rsidR="0053059D" w:rsidRPr="00C22AA6">
        <w:rPr>
          <w:sz w:val="22"/>
          <w:szCs w:val="22"/>
        </w:rPr>
        <w:t xml:space="preserve"> via la radiance totale à partir des trois bandes </w:t>
      </w:r>
      <w:r w:rsidR="00971062" w:rsidRPr="00C22AA6">
        <w:rPr>
          <w:sz w:val="22"/>
          <w:szCs w:val="22"/>
        </w:rPr>
        <w:t>spectrales des images satellite</w:t>
      </w:r>
      <w:r w:rsidR="00062F84">
        <w:rPr>
          <w:sz w:val="22"/>
          <w:szCs w:val="22"/>
        </w:rPr>
        <w:t>s</w:t>
      </w:r>
      <w:r>
        <w:rPr>
          <w:sz w:val="22"/>
          <w:szCs w:val="22"/>
        </w:rPr>
        <w:t>, avec une classification par quantile</w:t>
      </w:r>
      <w:r w:rsidR="0053059D" w:rsidRPr="00C22AA6">
        <w:rPr>
          <w:sz w:val="22"/>
          <w:szCs w:val="22"/>
        </w:rPr>
        <w:t>.</w:t>
      </w:r>
    </w:p>
    <w:p w:rsidR="00BB4C7C" w:rsidRDefault="000232F7" w:rsidP="0098798D">
      <w:pPr>
        <w:pStyle w:val="Paragraphedeliste"/>
        <w:numPr>
          <w:ilvl w:val="0"/>
          <w:numId w:val="16"/>
        </w:numPr>
        <w:jc w:val="both"/>
        <w:rPr>
          <w:sz w:val="22"/>
          <w:szCs w:val="22"/>
        </w:rPr>
      </w:pPr>
      <w:r>
        <w:rPr>
          <w:sz w:val="22"/>
          <w:szCs w:val="22"/>
        </w:rPr>
        <w:t xml:space="preserve">2) </w:t>
      </w:r>
      <w:r w:rsidR="00BB4C7C" w:rsidRPr="0019471B">
        <w:rPr>
          <w:sz w:val="22"/>
          <w:szCs w:val="22"/>
          <w:u w:val="single"/>
        </w:rPr>
        <w:t>L</w:t>
      </w:r>
      <w:r w:rsidR="0019471B" w:rsidRPr="0019471B">
        <w:rPr>
          <w:sz w:val="22"/>
          <w:szCs w:val="22"/>
          <w:u w:val="single"/>
        </w:rPr>
        <w:t xml:space="preserve">a part des </w:t>
      </w:r>
      <w:r w:rsidR="00BB4C7C" w:rsidRPr="0019471B">
        <w:rPr>
          <w:sz w:val="22"/>
          <w:szCs w:val="22"/>
          <w:u w:val="single"/>
        </w:rPr>
        <w:t>émission</w:t>
      </w:r>
      <w:r w:rsidR="0019471B" w:rsidRPr="0019471B">
        <w:rPr>
          <w:sz w:val="22"/>
          <w:szCs w:val="22"/>
          <w:u w:val="single"/>
        </w:rPr>
        <w:t>s</w:t>
      </w:r>
      <w:r w:rsidR="00BB4C7C" w:rsidRPr="0019471B">
        <w:rPr>
          <w:sz w:val="22"/>
          <w:szCs w:val="22"/>
          <w:u w:val="single"/>
        </w:rPr>
        <w:t xml:space="preserve"> dans la partie bleue du spectre</w:t>
      </w:r>
      <w:r w:rsidR="00BB4C7C" w:rsidRPr="0019471B">
        <w:rPr>
          <w:sz w:val="22"/>
          <w:szCs w:val="22"/>
        </w:rPr>
        <w:t xml:space="preserve"> </w:t>
      </w:r>
      <w:r w:rsidR="00BB4C7C" w:rsidRPr="0053059D">
        <w:rPr>
          <w:sz w:val="22"/>
          <w:szCs w:val="22"/>
        </w:rPr>
        <w:t xml:space="preserve">permet de distinguer les zones où la part de lumière bleue est </w:t>
      </w:r>
      <w:r w:rsidR="0019471B">
        <w:rPr>
          <w:sz w:val="22"/>
          <w:szCs w:val="22"/>
        </w:rPr>
        <w:t>la plus importante. En effet, la littérature actuelle montre que c</w:t>
      </w:r>
      <w:r w:rsidR="00BB4C7C" w:rsidRPr="0053059D">
        <w:rPr>
          <w:sz w:val="22"/>
          <w:szCs w:val="22"/>
        </w:rPr>
        <w:t xml:space="preserve">es longueurs d’ondes ont </w:t>
      </w:r>
      <w:r w:rsidR="0019471B">
        <w:rPr>
          <w:sz w:val="22"/>
          <w:szCs w:val="22"/>
        </w:rPr>
        <w:t>un</w:t>
      </w:r>
      <w:r w:rsidR="00BB4C7C" w:rsidRPr="0053059D">
        <w:rPr>
          <w:sz w:val="22"/>
          <w:szCs w:val="22"/>
        </w:rPr>
        <w:t xml:space="preserve"> </w:t>
      </w:r>
      <w:r w:rsidR="0019471B">
        <w:rPr>
          <w:sz w:val="22"/>
          <w:szCs w:val="22"/>
        </w:rPr>
        <w:t xml:space="preserve">impact particulièrement néfaste pour </w:t>
      </w:r>
      <w:r w:rsidR="00E74529">
        <w:rPr>
          <w:sz w:val="22"/>
          <w:szCs w:val="22"/>
        </w:rPr>
        <w:t>la faune et la flore, incluant l’espèce humaine</w:t>
      </w:r>
      <w:r w:rsidR="0019471B">
        <w:rPr>
          <w:sz w:val="22"/>
          <w:szCs w:val="22"/>
        </w:rPr>
        <w:t>. C</w:t>
      </w:r>
      <w:r w:rsidR="00BB4C7C" w:rsidRPr="0053059D">
        <w:rPr>
          <w:sz w:val="22"/>
          <w:szCs w:val="22"/>
        </w:rPr>
        <w:t xml:space="preserve">et indicateur est calculé </w:t>
      </w:r>
      <w:r w:rsidR="0019471B">
        <w:rPr>
          <w:sz w:val="22"/>
          <w:szCs w:val="22"/>
        </w:rPr>
        <w:t>sur la base du</w:t>
      </w:r>
      <w:r w:rsidR="00BB4C7C" w:rsidRPr="0053059D">
        <w:rPr>
          <w:sz w:val="22"/>
          <w:szCs w:val="22"/>
        </w:rPr>
        <w:t xml:space="preserve"> ratio des valeurs des bandes spectrales rouges</w:t>
      </w:r>
      <w:r w:rsidR="00273B01">
        <w:rPr>
          <w:sz w:val="22"/>
          <w:szCs w:val="22"/>
        </w:rPr>
        <w:t xml:space="preserve"> et bleues des images </w:t>
      </w:r>
      <w:r w:rsidR="0044580E">
        <w:rPr>
          <w:sz w:val="22"/>
          <w:szCs w:val="22"/>
        </w:rPr>
        <w:t>satellite</w:t>
      </w:r>
      <w:r w:rsidR="00062F84">
        <w:rPr>
          <w:sz w:val="22"/>
          <w:szCs w:val="22"/>
        </w:rPr>
        <w:t>s</w:t>
      </w:r>
      <w:r w:rsidR="00BB4C7C" w:rsidRPr="0053059D">
        <w:rPr>
          <w:sz w:val="22"/>
          <w:szCs w:val="22"/>
        </w:rPr>
        <w:t>.</w:t>
      </w:r>
    </w:p>
    <w:p w:rsidR="00997B4F" w:rsidRPr="0019471B" w:rsidRDefault="000232F7" w:rsidP="0019471B">
      <w:pPr>
        <w:pStyle w:val="Paragraphedeliste"/>
        <w:numPr>
          <w:ilvl w:val="0"/>
          <w:numId w:val="16"/>
        </w:numPr>
        <w:jc w:val="both"/>
        <w:rPr>
          <w:sz w:val="22"/>
          <w:szCs w:val="22"/>
        </w:rPr>
      </w:pPr>
      <w:r>
        <w:rPr>
          <w:sz w:val="22"/>
          <w:szCs w:val="22"/>
        </w:rPr>
        <w:t>3</w:t>
      </w:r>
      <w:r w:rsidRPr="005F2F8D">
        <w:rPr>
          <w:sz w:val="22"/>
          <w:szCs w:val="22"/>
        </w:rPr>
        <w:t xml:space="preserve">) </w:t>
      </w:r>
      <w:r w:rsidR="0019471B">
        <w:rPr>
          <w:sz w:val="22"/>
          <w:szCs w:val="22"/>
          <w:u w:val="single"/>
        </w:rPr>
        <w:t xml:space="preserve">Le </w:t>
      </w:r>
      <w:r w:rsidR="0053059D" w:rsidRPr="0019471B">
        <w:rPr>
          <w:sz w:val="22"/>
          <w:szCs w:val="22"/>
          <w:u w:val="single"/>
        </w:rPr>
        <w:t>nombre de sources lumineuses visibles</w:t>
      </w:r>
      <w:r w:rsidR="0053059D">
        <w:rPr>
          <w:sz w:val="22"/>
          <w:szCs w:val="22"/>
        </w:rPr>
        <w:t xml:space="preserve"> permet de représenter</w:t>
      </w:r>
      <w:r w:rsidR="00AF5817">
        <w:rPr>
          <w:sz w:val="22"/>
          <w:szCs w:val="22"/>
        </w:rPr>
        <w:t>,</w:t>
      </w:r>
      <w:r w:rsidR="0053059D">
        <w:rPr>
          <w:sz w:val="22"/>
          <w:szCs w:val="22"/>
        </w:rPr>
        <w:t xml:space="preserve"> pour un observateur à une hauteur donnée, le nombre de sources </w:t>
      </w:r>
      <w:r w:rsidR="00E80F13">
        <w:rPr>
          <w:sz w:val="22"/>
          <w:szCs w:val="22"/>
        </w:rPr>
        <w:t>visibles</w:t>
      </w:r>
      <w:r w:rsidR="0019471B">
        <w:rPr>
          <w:sz w:val="22"/>
          <w:szCs w:val="22"/>
        </w:rPr>
        <w:t xml:space="preserve"> par pixel</w:t>
      </w:r>
      <w:r w:rsidR="00997B4F">
        <w:rPr>
          <w:sz w:val="22"/>
          <w:szCs w:val="22"/>
        </w:rPr>
        <w:t>, puis le nombre moyen par maille (ou autre unité géographique)</w:t>
      </w:r>
      <w:r w:rsidR="0098798D">
        <w:rPr>
          <w:sz w:val="22"/>
          <w:szCs w:val="22"/>
        </w:rPr>
        <w:t>, avec une classification par quantile.</w:t>
      </w:r>
    </w:p>
    <w:p w:rsidR="00997B4F" w:rsidRDefault="00997B4F" w:rsidP="0098798D">
      <w:pPr>
        <w:pStyle w:val="Paragraphedeliste"/>
        <w:jc w:val="both"/>
        <w:rPr>
          <w:sz w:val="22"/>
          <w:szCs w:val="22"/>
        </w:rPr>
      </w:pPr>
      <w:r>
        <w:rPr>
          <w:sz w:val="22"/>
          <w:szCs w:val="22"/>
        </w:rPr>
        <w:t>Chaque hauteur d’observateur (selon le type d’animal impacté par exemple) va générer un résultat différent</w:t>
      </w:r>
      <w:r w:rsidR="0019471B">
        <w:rPr>
          <w:sz w:val="22"/>
          <w:szCs w:val="22"/>
        </w:rPr>
        <w:t xml:space="preserve"> (cf. Figure 1)</w:t>
      </w:r>
      <w:r w:rsidR="0098798D">
        <w:rPr>
          <w:sz w:val="22"/>
          <w:szCs w:val="22"/>
        </w:rPr>
        <w:t>.</w:t>
      </w:r>
      <w:r>
        <w:rPr>
          <w:sz w:val="22"/>
          <w:szCs w:val="22"/>
        </w:rPr>
        <w:t xml:space="preserve">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E5626F">
        <w:fldChar w:fldCharType="begin"/>
      </w:r>
      <w:r w:rsidR="00E5626F">
        <w:instrText xml:space="preserve"> SEQ Figure \* ARABIC </w:instrText>
      </w:r>
      <w:r w:rsidR="00E5626F">
        <w:fldChar w:fldCharType="separate"/>
      </w:r>
      <w:r w:rsidR="00972DA2">
        <w:rPr>
          <w:noProof/>
        </w:rPr>
        <w:t>1</w:t>
      </w:r>
      <w:r w:rsidR="00E5626F">
        <w:rPr>
          <w:noProof/>
        </w:rPr>
        <w:fldChar w:fldCharType="end"/>
      </w:r>
      <w:r>
        <w:t>:Nombre de sources visibles en fonction de la hauteur d'observation et des masques visuels</w:t>
      </w:r>
    </w:p>
    <w:p w:rsidR="001A49F5" w:rsidRDefault="0098798D" w:rsidP="002E2C53">
      <w:pPr>
        <w:ind w:left="709"/>
        <w:jc w:val="both"/>
      </w:pPr>
      <w:r w:rsidRPr="0098798D">
        <w:rPr>
          <w:sz w:val="22"/>
          <w:szCs w:val="22"/>
        </w:rPr>
        <w:t>Cet indicateur utilise l’extraction des points lum</w:t>
      </w:r>
      <w:r w:rsidR="00971062">
        <w:rPr>
          <w:sz w:val="22"/>
          <w:szCs w:val="22"/>
        </w:rPr>
        <w:t>ineux issu</w:t>
      </w:r>
      <w:r w:rsidR="008A0EB1">
        <w:rPr>
          <w:sz w:val="22"/>
          <w:szCs w:val="22"/>
        </w:rPr>
        <w:t>e</w:t>
      </w:r>
      <w:r w:rsidR="00971062">
        <w:rPr>
          <w:sz w:val="22"/>
          <w:szCs w:val="22"/>
        </w:rPr>
        <w:t xml:space="preserve"> des images satellite</w:t>
      </w:r>
      <w:r w:rsidR="00062F84">
        <w:rPr>
          <w:sz w:val="22"/>
          <w:szCs w:val="22"/>
        </w:rPr>
        <w:t>s</w:t>
      </w:r>
      <w:r w:rsidRPr="0098798D">
        <w:rPr>
          <w:sz w:val="22"/>
          <w:szCs w:val="22"/>
        </w:rPr>
        <w:t xml:space="preserve"> JILIN, ainsi que le relief (avec</w:t>
      </w:r>
      <w:r w:rsidR="00971062">
        <w:rPr>
          <w:sz w:val="22"/>
          <w:szCs w:val="22"/>
        </w:rPr>
        <w:t xml:space="preserve"> le</w:t>
      </w:r>
      <w:r w:rsidRPr="0098798D">
        <w:rPr>
          <w:sz w:val="22"/>
          <w:szCs w:val="22"/>
        </w:rPr>
        <w:t xml:space="preserve"> bâti et éventuellement</w:t>
      </w:r>
      <w:r w:rsidR="001B217C">
        <w:rPr>
          <w:sz w:val="22"/>
          <w:szCs w:val="22"/>
        </w:rPr>
        <w:t xml:space="preserve"> la</w:t>
      </w:r>
      <w:r w:rsidRPr="0098798D">
        <w:rPr>
          <w:sz w:val="22"/>
          <w:szCs w:val="22"/>
        </w:rPr>
        <w:t xml:space="preserve"> végétation</w:t>
      </w:r>
      <w:r w:rsidR="001B217C">
        <w:rPr>
          <w:sz w:val="22"/>
          <w:szCs w:val="22"/>
        </w:rPr>
        <w:t xml:space="preserve"> en plus</w:t>
      </w:r>
      <w:r w:rsidRPr="0098798D">
        <w:rPr>
          <w:sz w:val="22"/>
          <w:szCs w:val="22"/>
        </w:rPr>
        <w:t>)</w:t>
      </w:r>
      <w:r w:rsidR="001B217C">
        <w:rPr>
          <w:sz w:val="22"/>
          <w:szCs w:val="22"/>
        </w:rPr>
        <w:t xml:space="preserve"> afin de caractériser les possibles masques </w:t>
      </w:r>
      <w:r w:rsidR="005F2F8D">
        <w:rPr>
          <w:sz w:val="22"/>
          <w:szCs w:val="22"/>
        </w:rPr>
        <w:t>visuels.</w:t>
      </w:r>
    </w:p>
    <w:p w:rsidR="002E2C53" w:rsidRPr="002E2C53" w:rsidRDefault="002E2C53" w:rsidP="002E2C53">
      <w:pPr>
        <w:ind w:left="709"/>
        <w:jc w:val="both"/>
      </w:pPr>
    </w:p>
    <w:p w:rsidR="00C22AA6" w:rsidRPr="0098798D" w:rsidRDefault="00C22AA6" w:rsidP="00971062">
      <w:pPr>
        <w:jc w:val="both"/>
        <w:rPr>
          <w:sz w:val="22"/>
          <w:szCs w:val="22"/>
          <w:lang w:eastAsia="en-US" w:bidi="ar-SA"/>
        </w:rPr>
      </w:pPr>
      <w:r w:rsidRPr="00264A5D">
        <w:rPr>
          <w:sz w:val="22"/>
          <w:szCs w:val="22"/>
          <w:lang w:eastAsia="en-US" w:bidi="ar-SA"/>
        </w:rPr>
        <w:t xml:space="preserve">L’objectif </w:t>
      </w:r>
      <w:r w:rsidR="001B217C">
        <w:rPr>
          <w:sz w:val="22"/>
          <w:szCs w:val="22"/>
          <w:lang w:eastAsia="en-US" w:bidi="ar-SA"/>
        </w:rPr>
        <w:t xml:space="preserve">du plugin </w:t>
      </w:r>
      <w:r w:rsidR="002E2C53">
        <w:rPr>
          <w:sz w:val="22"/>
          <w:szCs w:val="22"/>
          <w:lang w:eastAsia="en-US" w:bidi="ar-SA"/>
        </w:rPr>
        <w:t xml:space="preserve">QGIS </w:t>
      </w:r>
      <w:r w:rsidR="001B217C" w:rsidRPr="00264A5D">
        <w:rPr>
          <w:sz w:val="22"/>
          <w:szCs w:val="22"/>
          <w:lang w:eastAsia="en-US" w:bidi="ar-SA"/>
        </w:rPr>
        <w:t>LightPollutionToolbox</w:t>
      </w:r>
      <w:r w:rsidR="001B217C">
        <w:rPr>
          <w:sz w:val="22"/>
          <w:szCs w:val="22"/>
          <w:lang w:eastAsia="en-US" w:bidi="ar-SA"/>
        </w:rPr>
        <w:t xml:space="preserve"> </w:t>
      </w:r>
      <w:r w:rsidRPr="00264A5D">
        <w:rPr>
          <w:sz w:val="22"/>
          <w:szCs w:val="22"/>
          <w:lang w:eastAsia="en-US" w:bidi="ar-SA"/>
        </w:rPr>
        <w:t xml:space="preserve">est d’automatiser </w:t>
      </w:r>
      <w:r w:rsidR="001B217C">
        <w:rPr>
          <w:sz w:val="22"/>
          <w:szCs w:val="22"/>
          <w:lang w:eastAsia="en-US" w:bidi="ar-SA"/>
        </w:rPr>
        <w:t>l</w:t>
      </w:r>
      <w:r>
        <w:rPr>
          <w:sz w:val="22"/>
          <w:szCs w:val="22"/>
          <w:lang w:eastAsia="en-US" w:bidi="ar-SA"/>
        </w:rPr>
        <w:t xml:space="preserve">es calculs </w:t>
      </w:r>
      <w:r w:rsidR="001B217C">
        <w:rPr>
          <w:sz w:val="22"/>
          <w:szCs w:val="22"/>
          <w:lang w:eastAsia="en-US" w:bidi="ar-SA"/>
        </w:rPr>
        <w:t>de</w:t>
      </w:r>
      <w:r>
        <w:rPr>
          <w:sz w:val="22"/>
          <w:szCs w:val="22"/>
          <w:lang w:eastAsia="en-US" w:bidi="ar-SA"/>
        </w:rPr>
        <w:t xml:space="preserve"> </w:t>
      </w:r>
      <w:r w:rsidR="001B217C">
        <w:rPr>
          <w:sz w:val="22"/>
          <w:szCs w:val="22"/>
          <w:lang w:eastAsia="en-US" w:bidi="ar-SA"/>
        </w:rPr>
        <w:t>ces trois indicateurs de pollution lumineuse</w:t>
      </w:r>
      <w:r>
        <w:rPr>
          <w:sz w:val="22"/>
          <w:szCs w:val="22"/>
          <w:lang w:eastAsia="en-US" w:bidi="ar-SA"/>
        </w:rPr>
        <w:t>.</w:t>
      </w:r>
    </w:p>
    <w:p w:rsidR="00980E14" w:rsidRPr="0098798D" w:rsidRDefault="001B217C" w:rsidP="0098798D">
      <w:pPr>
        <w:jc w:val="both"/>
        <w:rPr>
          <w:sz w:val="22"/>
          <w:szCs w:val="22"/>
        </w:rPr>
      </w:pPr>
      <w:r>
        <w:rPr>
          <w:sz w:val="22"/>
          <w:szCs w:val="22"/>
        </w:rPr>
        <w:t>A noter que l’indicateur</w:t>
      </w:r>
      <w:r w:rsidR="00E80F13" w:rsidRPr="0098798D">
        <w:rPr>
          <w:sz w:val="22"/>
          <w:szCs w:val="22"/>
        </w:rPr>
        <w:t xml:space="preserve"> de Densité Surfacique de Flux lumineux Installé (DSFLI) a déjà été implémenté lors de travaux précédent</w:t>
      </w:r>
      <w:r w:rsidR="00971062">
        <w:rPr>
          <w:sz w:val="22"/>
          <w:szCs w:val="22"/>
        </w:rPr>
        <w:t>s</w:t>
      </w:r>
      <w:r>
        <w:rPr>
          <w:sz w:val="22"/>
          <w:szCs w:val="22"/>
        </w:rPr>
        <w:t> :</w:t>
      </w:r>
      <w:r w:rsidR="00E80F13" w:rsidRPr="0098798D">
        <w:rPr>
          <w:sz w:val="22"/>
          <w:szCs w:val="22"/>
        </w:rPr>
        <w:t xml:space="preserve"> il est disponible via l’onglet « DSFLI » dans la boîte à outils du plugin.</w:t>
      </w:r>
    </w:p>
    <w:p w:rsidR="0059634D" w:rsidRDefault="0098798D" w:rsidP="0098798D">
      <w:pPr>
        <w:jc w:val="both"/>
        <w:rPr>
          <w:sz w:val="22"/>
          <w:szCs w:val="22"/>
          <w:lang w:eastAsia="en-US" w:bidi="ar-SA"/>
        </w:rPr>
      </w:pPr>
      <w:r>
        <w:rPr>
          <w:sz w:val="22"/>
          <w:szCs w:val="22"/>
          <w:lang w:eastAsia="en-US" w:bidi="ar-SA"/>
        </w:rPr>
        <w:t xml:space="preserve">Le plugin </w:t>
      </w:r>
      <w:r w:rsidR="002F5BC3" w:rsidRPr="00264A5D">
        <w:rPr>
          <w:sz w:val="22"/>
          <w:szCs w:val="22"/>
          <w:lang w:eastAsia="en-US" w:bidi="ar-SA"/>
        </w:rPr>
        <w:t>LightPollutionToolbox</w:t>
      </w:r>
      <w:r w:rsidR="002F5BC3">
        <w:rPr>
          <w:sz w:val="22"/>
          <w:szCs w:val="22"/>
          <w:lang w:eastAsia="en-US" w:bidi="ar-SA"/>
        </w:rPr>
        <w:t xml:space="preserve"> </w:t>
      </w:r>
      <w:r>
        <w:rPr>
          <w:sz w:val="22"/>
          <w:szCs w:val="22"/>
          <w:lang w:eastAsia="en-US" w:bidi="ar-SA"/>
        </w:rPr>
        <w:t xml:space="preserve">possède sa propre interface, accessible via un bouton de la barre de menu de QGIS. Tous les traitements sont accessibles dans la </w:t>
      </w:r>
      <w:r w:rsidRPr="0098798D">
        <w:rPr>
          <w:sz w:val="22"/>
          <w:szCs w:val="22"/>
        </w:rPr>
        <w:t xml:space="preserve">boîte </w:t>
      </w:r>
      <w:r w:rsidR="002F5BC3">
        <w:rPr>
          <w:sz w:val="22"/>
          <w:szCs w:val="22"/>
        </w:rPr>
        <w:t xml:space="preserve">à </w:t>
      </w:r>
      <w:r>
        <w:rPr>
          <w:sz w:val="22"/>
          <w:szCs w:val="22"/>
          <w:lang w:eastAsia="en-US" w:bidi="ar-SA"/>
        </w:rPr>
        <w:t>outils du plugin.</w:t>
      </w:r>
    </w:p>
    <w:p w:rsidR="0098798D" w:rsidRDefault="0098798D" w:rsidP="0098798D">
      <w:pPr>
        <w:jc w:val="both"/>
        <w:rPr>
          <w:sz w:val="22"/>
          <w:szCs w:val="22"/>
          <w:lang w:eastAsia="en-US" w:bidi="ar-SA"/>
        </w:rPr>
      </w:pPr>
      <w:r>
        <w:rPr>
          <w:sz w:val="22"/>
          <w:szCs w:val="22"/>
          <w:lang w:eastAsia="en-US" w:bidi="ar-SA"/>
        </w:rPr>
        <w:lastRenderedPageBreak/>
        <w:t>Chaque calcul d’indicateur est paramétrable dans un menu différent de l’interface</w:t>
      </w:r>
      <w:r w:rsidR="002F5BC3">
        <w:rPr>
          <w:sz w:val="22"/>
          <w:szCs w:val="22"/>
          <w:lang w:eastAsia="en-US" w:bidi="ar-SA"/>
        </w:rPr>
        <w:t xml:space="preserve"> (cf Figure 2). A noter que</w:t>
      </w:r>
      <w:r>
        <w:rPr>
          <w:sz w:val="22"/>
          <w:szCs w:val="22"/>
          <w:lang w:eastAsia="en-US" w:bidi="ar-SA"/>
        </w:rPr>
        <w:t xml:space="preserve"> le calcul du nombre de sources visibles se compose de trois sous-menu</w:t>
      </w:r>
      <w:r w:rsidR="00CB09A3">
        <w:rPr>
          <w:sz w:val="22"/>
          <w:szCs w:val="22"/>
          <w:lang w:eastAsia="en-US" w:bidi="ar-SA"/>
        </w:rPr>
        <w:t>s correspondants chacun à une étape de calcul.</w:t>
      </w:r>
    </w:p>
    <w:p w:rsidR="00880D0A" w:rsidRDefault="00880D0A" w:rsidP="0098798D">
      <w:pPr>
        <w:jc w:val="both"/>
        <w:rPr>
          <w:sz w:val="22"/>
          <w:szCs w:val="22"/>
          <w:lang w:eastAsia="en-US" w:bidi="ar-SA"/>
        </w:rPr>
      </w:pPr>
    </w:p>
    <w:p w:rsidR="0098798D" w:rsidRDefault="0098798D" w:rsidP="00A4457D">
      <w:pPr>
        <w:keepNext/>
        <w:jc w:val="center"/>
      </w:pPr>
      <w:r>
        <w:rPr>
          <w:noProof/>
          <w:sz w:val="22"/>
          <w:szCs w:val="22"/>
          <w:lang w:eastAsia="fr-FR" w:bidi="ar-SA"/>
        </w:rPr>
        <w:drawing>
          <wp:inline distT="0" distB="0" distL="0" distR="0">
            <wp:extent cx="6115685"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E5626F">
        <w:fldChar w:fldCharType="begin"/>
      </w:r>
      <w:r w:rsidR="00E5626F">
        <w:instrText xml:space="preserve"> SEQ Figure \* ARABIC </w:instrText>
      </w:r>
      <w:r w:rsidR="00E5626F">
        <w:fldChar w:fldCharType="separate"/>
      </w:r>
      <w:r w:rsidR="00972DA2">
        <w:rPr>
          <w:noProof/>
        </w:rPr>
        <w:t>2</w:t>
      </w:r>
      <w:r w:rsidR="00E5626F">
        <w:rPr>
          <w:noProof/>
        </w:rPr>
        <w:fldChar w:fldCharType="end"/>
      </w:r>
      <w:r>
        <w:t>: Icone de lancement du plugin et menus pour chaque indicateur</w:t>
      </w:r>
    </w:p>
    <w:p w:rsidR="0050701B" w:rsidRDefault="0050701B" w:rsidP="0059634D">
      <w:pPr>
        <w:rPr>
          <w:sz w:val="22"/>
          <w:szCs w:val="22"/>
          <w:lang w:eastAsia="en-US" w:bidi="ar-SA"/>
        </w:rPr>
      </w:pPr>
    </w:p>
    <w:p w:rsidR="001B217C" w:rsidRDefault="001B217C" w:rsidP="0059634D">
      <w:pPr>
        <w:rPr>
          <w:sz w:val="22"/>
          <w:szCs w:val="22"/>
          <w:lang w:eastAsia="en-US" w:bidi="ar-SA"/>
        </w:rPr>
      </w:pPr>
    </w:p>
    <w:p w:rsidR="00BE7C43" w:rsidRPr="00302063" w:rsidRDefault="00BE7C43" w:rsidP="00EA6872">
      <w:pPr>
        <w:jc w:val="both"/>
        <w:rPr>
          <w:b/>
          <w:sz w:val="22"/>
          <w:szCs w:val="22"/>
          <w:lang w:eastAsia="en-US" w:bidi="ar-SA"/>
        </w:rPr>
      </w:pPr>
      <w:r w:rsidRPr="00302063">
        <w:rPr>
          <w:b/>
          <w:sz w:val="22"/>
          <w:szCs w:val="22"/>
          <w:lang w:eastAsia="en-US" w:bidi="ar-SA"/>
        </w:rPr>
        <w:t>Représentation par maille hexagonale</w:t>
      </w:r>
    </w:p>
    <w:p w:rsidR="00AB585A" w:rsidRDefault="00BE7C43" w:rsidP="00EA6872">
      <w:pPr>
        <w:tabs>
          <w:tab w:val="left" w:pos="1038"/>
        </w:tabs>
        <w:jc w:val="both"/>
        <w:rPr>
          <w:lang w:eastAsia="en-US" w:bidi="ar-SA"/>
        </w:rPr>
      </w:pPr>
      <w:r>
        <w:rPr>
          <w:sz w:val="22"/>
          <w:szCs w:val="22"/>
          <w:lang w:eastAsia="en-US" w:bidi="ar-SA"/>
        </w:rPr>
        <w:t>Pour l’ensemble des indicateurs, l’unité spatiale est présentée par défaut sous forme de maille hexagonale de 50 mètres de diamètre. Cette taille permet de faciliter le croisement avec les enjeux de biodiversité et d’absorber les décalages géométriques pouvant persister sur certaines zones. Enfin, la forme hexagonale permet d’avoir une forme plus proche du disque, afin de réduire le décalage géographique. Le plugin permet de choisir le type de maille, ainsi que sa taille. De plus une maille déjà existante peut être importée, l’utilisateur peut donc aussi choisir l’unité géographique qu’il souhaite (sous-quartiers, IRIS, …).</w:t>
      </w:r>
      <w:r w:rsidR="0044580E">
        <w:rPr>
          <w:lang w:eastAsia="en-US" w:bidi="ar-SA"/>
        </w:rPr>
        <w:tab/>
      </w:r>
    </w:p>
    <w:p w:rsidR="00EA6872" w:rsidRDefault="00EA6872" w:rsidP="00EA6872">
      <w:pPr>
        <w:tabs>
          <w:tab w:val="left" w:pos="1038"/>
        </w:tabs>
        <w:jc w:val="both"/>
        <w:rPr>
          <w:lang w:eastAsia="en-US" w:bidi="ar-SA"/>
        </w:rPr>
      </w:pPr>
    </w:p>
    <w:p w:rsidR="002466F4" w:rsidRDefault="002466F4" w:rsidP="00270D30">
      <w:pPr>
        <w:pStyle w:val="Titre1numrot"/>
        <w:numPr>
          <w:ilvl w:val="0"/>
          <w:numId w:val="7"/>
        </w:numPr>
        <w:spacing w:before="240"/>
        <w:ind w:left="363" w:hanging="363"/>
      </w:pPr>
      <w:bookmarkStart w:id="9" w:name="_Toc140485243"/>
      <w:r>
        <w:t>Prétraitements de données</w:t>
      </w:r>
      <w:bookmarkEnd w:id="9"/>
    </w:p>
    <w:p w:rsidR="00C261D6" w:rsidRDefault="00D016EC" w:rsidP="00C51C19">
      <w:pPr>
        <w:jc w:val="both"/>
        <w:rPr>
          <w:sz w:val="22"/>
          <w:szCs w:val="22"/>
          <w:lang w:eastAsia="en-US" w:bidi="ar-SA"/>
        </w:rPr>
      </w:pPr>
      <w:r>
        <w:rPr>
          <w:sz w:val="22"/>
          <w:szCs w:val="22"/>
          <w:lang w:eastAsia="en-US" w:bidi="ar-SA"/>
        </w:rPr>
        <w:t xml:space="preserve">Avant </w:t>
      </w:r>
      <w:r w:rsidR="00FD10F2">
        <w:rPr>
          <w:sz w:val="22"/>
          <w:szCs w:val="22"/>
          <w:lang w:eastAsia="en-US" w:bidi="ar-SA"/>
        </w:rPr>
        <w:t>de traiter les images satellite</w:t>
      </w:r>
      <w:r w:rsidR="00062F84">
        <w:rPr>
          <w:sz w:val="22"/>
          <w:szCs w:val="22"/>
          <w:lang w:eastAsia="en-US" w:bidi="ar-SA"/>
        </w:rPr>
        <w:t>s</w:t>
      </w:r>
      <w:r>
        <w:rPr>
          <w:sz w:val="22"/>
          <w:szCs w:val="22"/>
          <w:lang w:eastAsia="en-US" w:bidi="ar-SA"/>
        </w:rPr>
        <w:t xml:space="preserve"> nocturnes, plusieurs </w:t>
      </w:r>
      <w:r w:rsidR="001D18FF">
        <w:rPr>
          <w:sz w:val="22"/>
          <w:szCs w:val="22"/>
          <w:lang w:eastAsia="en-US" w:bidi="ar-SA"/>
        </w:rPr>
        <w:t>pré</w:t>
      </w:r>
      <w:r>
        <w:rPr>
          <w:sz w:val="22"/>
          <w:szCs w:val="22"/>
          <w:lang w:eastAsia="en-US" w:bidi="ar-SA"/>
        </w:rPr>
        <w:t>traitements complexes sont réalisés, comme la correction radiométrique, l</w:t>
      </w:r>
      <w:r w:rsidR="00CB17FB">
        <w:rPr>
          <w:sz w:val="22"/>
          <w:szCs w:val="22"/>
          <w:lang w:eastAsia="en-US" w:bidi="ar-SA"/>
        </w:rPr>
        <w:t xml:space="preserve">e géo-référencement, </w:t>
      </w:r>
      <w:r w:rsidR="002F5BC3">
        <w:rPr>
          <w:sz w:val="22"/>
          <w:szCs w:val="22"/>
          <w:lang w:eastAsia="en-US" w:bidi="ar-SA"/>
        </w:rPr>
        <w:t xml:space="preserve">le </w:t>
      </w:r>
      <w:r w:rsidR="00CB17FB">
        <w:rPr>
          <w:sz w:val="22"/>
          <w:szCs w:val="22"/>
          <w:lang w:eastAsia="en-US" w:bidi="ar-SA"/>
        </w:rPr>
        <w:t>mosaïquage</w:t>
      </w:r>
      <w:r>
        <w:rPr>
          <w:sz w:val="22"/>
          <w:szCs w:val="22"/>
          <w:lang w:eastAsia="en-US" w:bidi="ar-SA"/>
        </w:rPr>
        <w:t xml:space="preserve"> des images, etc.</w:t>
      </w:r>
    </w:p>
    <w:p w:rsidR="00D016EC" w:rsidRDefault="00D016EC" w:rsidP="00C51C19">
      <w:pPr>
        <w:jc w:val="both"/>
        <w:rPr>
          <w:sz w:val="22"/>
          <w:szCs w:val="22"/>
          <w:lang w:eastAsia="en-US" w:bidi="ar-SA"/>
        </w:rPr>
      </w:pPr>
      <w:r>
        <w:rPr>
          <w:sz w:val="22"/>
          <w:szCs w:val="22"/>
          <w:lang w:eastAsia="en-US" w:bidi="ar-SA"/>
        </w:rPr>
        <w:t xml:space="preserve">Ces prétraitements sont </w:t>
      </w:r>
      <w:r w:rsidR="00EA6872">
        <w:rPr>
          <w:sz w:val="22"/>
          <w:szCs w:val="22"/>
          <w:lang w:eastAsia="en-US" w:bidi="ar-SA"/>
        </w:rPr>
        <w:t>effectués</w:t>
      </w:r>
      <w:r>
        <w:rPr>
          <w:sz w:val="22"/>
          <w:szCs w:val="22"/>
          <w:lang w:eastAsia="en-US" w:bidi="ar-SA"/>
        </w:rPr>
        <w:t xml:space="preserve"> en amont au cas par cas </w:t>
      </w:r>
      <w:r w:rsidR="002F5BC3">
        <w:rPr>
          <w:sz w:val="22"/>
          <w:szCs w:val="22"/>
          <w:lang w:eastAsia="en-US" w:bidi="ar-SA"/>
        </w:rPr>
        <w:t>dès réception</w:t>
      </w:r>
      <w:r>
        <w:rPr>
          <w:sz w:val="22"/>
          <w:szCs w:val="22"/>
          <w:lang w:eastAsia="en-US" w:bidi="ar-SA"/>
        </w:rPr>
        <w:t xml:space="preserve"> des images.</w:t>
      </w:r>
    </w:p>
    <w:p w:rsidR="002466F4" w:rsidRDefault="00D016EC" w:rsidP="00BF4CAB">
      <w:pPr>
        <w:jc w:val="both"/>
        <w:rPr>
          <w:sz w:val="22"/>
          <w:szCs w:val="22"/>
          <w:lang w:eastAsia="en-US" w:bidi="ar-SA"/>
        </w:rPr>
      </w:pPr>
      <w:r>
        <w:rPr>
          <w:sz w:val="22"/>
          <w:szCs w:val="22"/>
          <w:lang w:eastAsia="en-US" w:bidi="ar-SA"/>
        </w:rPr>
        <w:t>P</w:t>
      </w:r>
      <w:r w:rsidR="00B308FA">
        <w:rPr>
          <w:sz w:val="22"/>
          <w:szCs w:val="22"/>
          <w:lang w:eastAsia="en-US" w:bidi="ar-SA"/>
        </w:rPr>
        <w:t xml:space="preserve">ar </w:t>
      </w:r>
      <w:r w:rsidR="002F5BC3">
        <w:rPr>
          <w:sz w:val="22"/>
          <w:szCs w:val="22"/>
          <w:lang w:eastAsia="en-US" w:bidi="ar-SA"/>
        </w:rPr>
        <w:t>ailleurs</w:t>
      </w:r>
      <w:r w:rsidR="00B308FA">
        <w:rPr>
          <w:sz w:val="22"/>
          <w:szCs w:val="22"/>
          <w:lang w:eastAsia="en-US" w:bidi="ar-SA"/>
        </w:rPr>
        <w:t>, d’autres prétraitements peuvent être nécessaire</w:t>
      </w:r>
      <w:r w:rsidR="00E55920">
        <w:rPr>
          <w:sz w:val="22"/>
          <w:szCs w:val="22"/>
          <w:lang w:eastAsia="en-US" w:bidi="ar-SA"/>
        </w:rPr>
        <w:t>s</w:t>
      </w:r>
      <w:r w:rsidR="001651BD">
        <w:rPr>
          <w:sz w:val="22"/>
          <w:szCs w:val="22"/>
          <w:lang w:eastAsia="en-US" w:bidi="ar-SA"/>
        </w:rPr>
        <w:t xml:space="preserve"> afin de faciliter le calcul </w:t>
      </w:r>
      <w:r w:rsidR="00AF5817">
        <w:rPr>
          <w:sz w:val="22"/>
          <w:szCs w:val="22"/>
          <w:lang w:eastAsia="en-US" w:bidi="ar-SA"/>
        </w:rPr>
        <w:t>des indicateurs :</w:t>
      </w:r>
      <w:r w:rsidR="00B308FA">
        <w:rPr>
          <w:sz w:val="22"/>
          <w:szCs w:val="22"/>
          <w:lang w:eastAsia="en-US" w:bidi="ar-SA"/>
        </w:rPr>
        <w:t xml:space="preserve"> ces prétraitements ont été ajouté dans l’onglet « </w:t>
      </w:r>
      <w:r w:rsidR="00B128C9" w:rsidRPr="00A93193">
        <w:rPr>
          <w:sz w:val="22"/>
          <w:szCs w:val="22"/>
          <w:lang w:eastAsia="en-US" w:bidi="ar-SA"/>
        </w:rPr>
        <w:t>Utils</w:t>
      </w:r>
      <w:r w:rsidR="00EA6872" w:rsidRPr="00A93193">
        <w:rPr>
          <w:sz w:val="22"/>
          <w:szCs w:val="22"/>
          <w:lang w:eastAsia="en-US" w:bidi="ar-SA"/>
        </w:rPr>
        <w:t xml:space="preserve"> </w:t>
      </w:r>
      <w:r w:rsidR="002202F2">
        <w:rPr>
          <w:sz w:val="22"/>
          <w:szCs w:val="22"/>
          <w:lang w:eastAsia="en-US" w:bidi="ar-SA"/>
        </w:rPr>
        <w:t>Indicateurs de pollution lumineuse</w:t>
      </w:r>
      <w:r w:rsidR="00B308FA">
        <w:rPr>
          <w:sz w:val="22"/>
          <w:szCs w:val="22"/>
          <w:lang w:eastAsia="en-US" w:bidi="ar-SA"/>
        </w:rPr>
        <w:t> »</w:t>
      </w:r>
      <w:r w:rsidR="00B128C9">
        <w:rPr>
          <w:sz w:val="22"/>
          <w:szCs w:val="22"/>
          <w:lang w:eastAsia="en-US" w:bidi="ar-SA"/>
        </w:rPr>
        <w:t xml:space="preserve"> (Divers)</w:t>
      </w:r>
      <w:r w:rsidR="00610700">
        <w:rPr>
          <w:sz w:val="22"/>
          <w:szCs w:val="22"/>
          <w:lang w:eastAsia="en-US" w:bidi="ar-SA"/>
        </w:rPr>
        <w:t xml:space="preserve"> de la boite à outils du plugin </w:t>
      </w:r>
      <w:r w:rsidR="002F5BC3">
        <w:rPr>
          <w:sz w:val="22"/>
          <w:szCs w:val="22"/>
          <w:lang w:eastAsia="en-US" w:bidi="ar-SA"/>
        </w:rPr>
        <w:t>(cf. Figure 3) et sont présentés ci-après.</w:t>
      </w:r>
    </w:p>
    <w:p w:rsidR="00E921B1" w:rsidRDefault="00610700" w:rsidP="00A4457D">
      <w:pPr>
        <w:keepNext/>
        <w:jc w:val="center"/>
      </w:pPr>
      <w:r>
        <w:rPr>
          <w:noProof/>
          <w:lang w:eastAsia="fr-FR" w:bidi="ar-SA"/>
        </w:rPr>
        <w:drawing>
          <wp:inline distT="0" distB="0" distL="0" distR="0" wp14:anchorId="3ED518E4" wp14:editId="043710AE">
            <wp:extent cx="3219450"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9450" cy="1153959"/>
                    </a:xfrm>
                    <a:prstGeom prst="rect">
                      <a:avLst/>
                    </a:prstGeom>
                  </pic:spPr>
                </pic:pic>
              </a:graphicData>
            </a:graphic>
          </wp:inline>
        </w:drawing>
      </w:r>
    </w:p>
    <w:p w:rsidR="00610700" w:rsidRPr="00BF4CAB" w:rsidRDefault="00E921B1" w:rsidP="00A4457D">
      <w:pPr>
        <w:pStyle w:val="Lgende"/>
        <w:rPr>
          <w:sz w:val="22"/>
          <w:szCs w:val="22"/>
          <w:lang w:eastAsia="en-US" w:bidi="ar-SA"/>
        </w:rPr>
      </w:pPr>
      <w:r>
        <w:t xml:space="preserve">Figure </w:t>
      </w:r>
      <w:r w:rsidR="00E5626F">
        <w:fldChar w:fldCharType="begin"/>
      </w:r>
      <w:r w:rsidR="00E5626F">
        <w:instrText xml:space="preserve"> SEQ Figure \* ARABIC </w:instrText>
      </w:r>
      <w:r w:rsidR="00E5626F">
        <w:fldChar w:fldCharType="separate"/>
      </w:r>
      <w:r w:rsidR="00972DA2">
        <w:rPr>
          <w:noProof/>
        </w:rPr>
        <w:t>3</w:t>
      </w:r>
      <w:r w:rsidR="00E5626F">
        <w:rPr>
          <w:noProof/>
        </w:rPr>
        <w:fldChar w:fldCharType="end"/>
      </w:r>
      <w:r>
        <w:t xml:space="preserve"> : Prétraitements accessibles dans la boîte à outils du plugin</w:t>
      </w:r>
    </w:p>
    <w:p w:rsidR="002466F4" w:rsidRDefault="000D042E" w:rsidP="00270D30">
      <w:pPr>
        <w:pStyle w:val="Titre2numrot"/>
        <w:numPr>
          <w:ilvl w:val="1"/>
          <w:numId w:val="7"/>
        </w:numPr>
      </w:pPr>
      <w:bookmarkStart w:id="10" w:name="_Toc140485244"/>
      <w:r>
        <w:t>Traitement des zones sombres des images satellite</w:t>
      </w:r>
      <w:r w:rsidR="00062F84">
        <w:t>s</w:t>
      </w:r>
      <w:bookmarkEnd w:id="10"/>
    </w:p>
    <w:p w:rsidR="00E0622E" w:rsidRPr="0000730E" w:rsidRDefault="00E0622E" w:rsidP="001651BD">
      <w:pPr>
        <w:ind w:left="360"/>
        <w:jc w:val="both"/>
        <w:rPr>
          <w:sz w:val="22"/>
          <w:szCs w:val="22"/>
          <w:lang w:eastAsia="en-US" w:bidi="ar-SA"/>
        </w:rPr>
      </w:pPr>
      <w:r>
        <w:rPr>
          <w:sz w:val="22"/>
          <w:szCs w:val="22"/>
          <w:lang w:eastAsia="en-US" w:bidi="ar-SA"/>
        </w:rPr>
        <w:t>L</w:t>
      </w:r>
      <w:r w:rsidRPr="00E0622E">
        <w:rPr>
          <w:sz w:val="22"/>
          <w:szCs w:val="22"/>
          <w:lang w:eastAsia="en-US" w:bidi="ar-SA"/>
        </w:rPr>
        <w:t>es zones sombres correspondent aux pixels ayant c</w:t>
      </w:r>
      <w:r w:rsidR="002F5BC3">
        <w:rPr>
          <w:sz w:val="22"/>
          <w:szCs w:val="22"/>
          <w:lang w:eastAsia="en-US" w:bidi="ar-SA"/>
        </w:rPr>
        <w:t>omme valeur les niveaux minimums</w:t>
      </w:r>
      <w:r w:rsidRPr="00E0622E">
        <w:rPr>
          <w:sz w:val="22"/>
          <w:szCs w:val="22"/>
          <w:lang w:eastAsia="en-US" w:bidi="ar-SA"/>
        </w:rPr>
        <w:t xml:space="preserve"> de détection du signal lumineux propre</w:t>
      </w:r>
      <w:r w:rsidR="002F5BC3">
        <w:rPr>
          <w:sz w:val="22"/>
          <w:szCs w:val="22"/>
          <w:lang w:eastAsia="en-US" w:bidi="ar-SA"/>
        </w:rPr>
        <w:t>s</w:t>
      </w:r>
      <w:r w:rsidRPr="00E0622E">
        <w:rPr>
          <w:sz w:val="22"/>
          <w:szCs w:val="22"/>
          <w:lang w:eastAsia="en-US" w:bidi="ar-SA"/>
        </w:rPr>
        <w:t xml:space="preserve"> au capteur</w:t>
      </w:r>
      <w:r w:rsidR="002F5BC3">
        <w:rPr>
          <w:sz w:val="22"/>
          <w:szCs w:val="22"/>
          <w:lang w:eastAsia="en-US" w:bidi="ar-SA"/>
        </w:rPr>
        <w:t xml:space="preserve"> considéré</w:t>
      </w:r>
      <w:r w:rsidRPr="00E0622E">
        <w:rPr>
          <w:sz w:val="22"/>
          <w:szCs w:val="22"/>
          <w:lang w:eastAsia="en-US" w:bidi="ar-SA"/>
        </w:rPr>
        <w:t xml:space="preserve"> (pouvant varier selon le satellite</w:t>
      </w:r>
      <w:r w:rsidR="002F5BC3">
        <w:rPr>
          <w:sz w:val="22"/>
          <w:szCs w:val="22"/>
          <w:lang w:eastAsia="en-US" w:bidi="ar-SA"/>
        </w:rPr>
        <w:t xml:space="preserve"> mobilisé</w:t>
      </w:r>
      <w:r w:rsidRPr="00E0622E">
        <w:rPr>
          <w:sz w:val="22"/>
          <w:szCs w:val="22"/>
          <w:lang w:eastAsia="en-US" w:bidi="ar-SA"/>
        </w:rPr>
        <w:t>)</w:t>
      </w:r>
      <w:r w:rsidR="00F048A2">
        <w:rPr>
          <w:sz w:val="22"/>
          <w:szCs w:val="22"/>
          <w:lang w:eastAsia="en-US" w:bidi="ar-SA"/>
        </w:rPr>
        <w:t>,</w:t>
      </w:r>
      <w:r w:rsidRPr="00E0622E">
        <w:rPr>
          <w:sz w:val="22"/>
          <w:szCs w:val="22"/>
          <w:lang w:eastAsia="en-US" w:bidi="ar-SA"/>
        </w:rPr>
        <w:t xml:space="preserve"> dans les trois bande</w:t>
      </w:r>
      <w:r>
        <w:rPr>
          <w:sz w:val="22"/>
          <w:szCs w:val="22"/>
          <w:lang w:eastAsia="en-US" w:bidi="ar-SA"/>
        </w:rPr>
        <w:t>s Rouge</w:t>
      </w:r>
      <w:r w:rsidR="0095468C">
        <w:rPr>
          <w:sz w:val="22"/>
          <w:szCs w:val="22"/>
          <w:lang w:eastAsia="en-US" w:bidi="ar-SA"/>
        </w:rPr>
        <w:t xml:space="preserve"> /</w:t>
      </w:r>
      <w:r>
        <w:rPr>
          <w:sz w:val="22"/>
          <w:szCs w:val="22"/>
          <w:lang w:eastAsia="en-US" w:bidi="ar-SA"/>
        </w:rPr>
        <w:t xml:space="preserve"> V</w:t>
      </w:r>
      <w:r w:rsidR="0095468C">
        <w:rPr>
          <w:sz w:val="22"/>
          <w:szCs w:val="22"/>
          <w:lang w:eastAsia="en-US" w:bidi="ar-SA"/>
        </w:rPr>
        <w:t>ert /</w:t>
      </w:r>
      <w:r>
        <w:rPr>
          <w:sz w:val="22"/>
          <w:szCs w:val="22"/>
          <w:lang w:eastAsia="en-US" w:bidi="ar-SA"/>
        </w:rPr>
        <w:t xml:space="preserve"> B</w:t>
      </w:r>
      <w:r w:rsidRPr="00E0622E">
        <w:rPr>
          <w:sz w:val="22"/>
          <w:szCs w:val="22"/>
          <w:lang w:eastAsia="en-US" w:bidi="ar-SA"/>
        </w:rPr>
        <w:t>leu</w:t>
      </w:r>
      <w:r w:rsidR="002F5BC3">
        <w:rPr>
          <w:sz w:val="22"/>
          <w:szCs w:val="22"/>
          <w:lang w:eastAsia="en-US" w:bidi="ar-SA"/>
        </w:rPr>
        <w:t>e</w:t>
      </w:r>
      <w:r w:rsidRPr="00E0622E">
        <w:rPr>
          <w:sz w:val="22"/>
          <w:szCs w:val="22"/>
          <w:lang w:eastAsia="en-US" w:bidi="ar-SA"/>
        </w:rPr>
        <w:t xml:space="preserve"> (</w:t>
      </w:r>
      <w:r w:rsidR="002F5BC3">
        <w:rPr>
          <w:sz w:val="22"/>
          <w:szCs w:val="22"/>
          <w:lang w:eastAsia="en-US" w:bidi="ar-SA"/>
        </w:rPr>
        <w:t xml:space="preserve">RVB, </w:t>
      </w:r>
      <w:r w:rsidRPr="00E0622E">
        <w:rPr>
          <w:sz w:val="22"/>
          <w:szCs w:val="22"/>
          <w:lang w:eastAsia="en-US" w:bidi="ar-SA"/>
        </w:rPr>
        <w:t>par exemple</w:t>
      </w:r>
      <w:r>
        <w:rPr>
          <w:sz w:val="22"/>
          <w:szCs w:val="22"/>
          <w:lang w:eastAsia="en-US" w:bidi="ar-SA"/>
        </w:rPr>
        <w:t> :</w:t>
      </w:r>
      <w:r w:rsidRPr="00E0622E">
        <w:rPr>
          <w:sz w:val="22"/>
          <w:szCs w:val="22"/>
          <w:lang w:eastAsia="en-US" w:bidi="ar-SA"/>
        </w:rPr>
        <w:t xml:space="preserve"> 9</w:t>
      </w:r>
      <w:r w:rsidR="0095468C">
        <w:rPr>
          <w:sz w:val="22"/>
          <w:szCs w:val="22"/>
          <w:lang w:eastAsia="en-US" w:bidi="ar-SA"/>
        </w:rPr>
        <w:t xml:space="preserve"> / 9 /</w:t>
      </w:r>
      <w:r>
        <w:rPr>
          <w:sz w:val="22"/>
          <w:szCs w:val="22"/>
          <w:lang w:eastAsia="en-US" w:bidi="ar-SA"/>
        </w:rPr>
        <w:t xml:space="preserve"> </w:t>
      </w:r>
      <w:r w:rsidRPr="00E0622E">
        <w:rPr>
          <w:sz w:val="22"/>
          <w:szCs w:val="22"/>
          <w:lang w:eastAsia="en-US" w:bidi="ar-SA"/>
        </w:rPr>
        <w:t>11). Dans ce cas de figure, le satellite ne</w:t>
      </w:r>
      <w:r w:rsidR="00F229DC">
        <w:rPr>
          <w:sz w:val="22"/>
          <w:szCs w:val="22"/>
          <w:lang w:eastAsia="en-US" w:bidi="ar-SA"/>
        </w:rPr>
        <w:t xml:space="preserve"> détecte pas de signal lumineux.</w:t>
      </w:r>
    </w:p>
    <w:p w:rsidR="00EC5B51" w:rsidRPr="0000730E" w:rsidRDefault="00EC5B51" w:rsidP="001651BD">
      <w:pPr>
        <w:ind w:left="360"/>
        <w:jc w:val="both"/>
        <w:rPr>
          <w:sz w:val="22"/>
          <w:szCs w:val="22"/>
          <w:lang w:eastAsia="en-US" w:bidi="ar-SA"/>
        </w:rPr>
      </w:pPr>
      <w:r w:rsidRPr="0000730E">
        <w:rPr>
          <w:sz w:val="22"/>
          <w:szCs w:val="22"/>
          <w:lang w:eastAsia="en-US" w:bidi="ar-SA"/>
        </w:rPr>
        <w:lastRenderedPageBreak/>
        <w:t>Ces valeurs peuvent bia</w:t>
      </w:r>
      <w:r w:rsidR="00334021">
        <w:rPr>
          <w:sz w:val="22"/>
          <w:szCs w:val="22"/>
          <w:lang w:eastAsia="en-US" w:bidi="ar-SA"/>
        </w:rPr>
        <w:t>iser</w:t>
      </w:r>
      <w:r w:rsidRPr="0000730E">
        <w:rPr>
          <w:sz w:val="22"/>
          <w:szCs w:val="22"/>
          <w:lang w:eastAsia="en-US" w:bidi="ar-SA"/>
        </w:rPr>
        <w:t xml:space="preserve"> les calcul</w:t>
      </w:r>
      <w:r w:rsidR="001D18FF">
        <w:rPr>
          <w:sz w:val="22"/>
          <w:szCs w:val="22"/>
          <w:lang w:eastAsia="en-US" w:bidi="ar-SA"/>
        </w:rPr>
        <w:t>s</w:t>
      </w:r>
      <w:r w:rsidRPr="0000730E">
        <w:rPr>
          <w:sz w:val="22"/>
          <w:szCs w:val="22"/>
          <w:lang w:eastAsia="en-US" w:bidi="ar-SA"/>
        </w:rPr>
        <w:t xml:space="preserve"> d’indicateurs de radiance ou de lumière bleue (puisqu’on se base sur la valeur des bandes)</w:t>
      </w:r>
      <w:r w:rsidR="00BF4CAB" w:rsidRPr="0000730E">
        <w:rPr>
          <w:sz w:val="22"/>
          <w:szCs w:val="22"/>
          <w:lang w:eastAsia="en-US" w:bidi="ar-SA"/>
        </w:rPr>
        <w:t>.</w:t>
      </w:r>
    </w:p>
    <w:p w:rsidR="00BF4CAB" w:rsidRPr="0000730E" w:rsidRDefault="00BF4CAB" w:rsidP="001651BD">
      <w:pPr>
        <w:ind w:left="360"/>
        <w:jc w:val="both"/>
        <w:rPr>
          <w:sz w:val="22"/>
          <w:szCs w:val="22"/>
          <w:lang w:eastAsia="en-US" w:bidi="ar-SA"/>
        </w:rPr>
      </w:pPr>
      <w:r w:rsidRPr="0000730E">
        <w:rPr>
          <w:sz w:val="22"/>
          <w:szCs w:val="22"/>
          <w:lang w:eastAsia="en-US" w:bidi="ar-SA"/>
        </w:rPr>
        <w:t xml:space="preserve">Ce prétraitement permet donc de mettre à </w:t>
      </w:r>
      <w:r w:rsidR="002F5BC3">
        <w:rPr>
          <w:sz w:val="22"/>
          <w:szCs w:val="22"/>
          <w:lang w:eastAsia="en-US" w:bidi="ar-SA"/>
        </w:rPr>
        <w:t>« </w:t>
      </w:r>
      <w:r w:rsidRPr="0000730E">
        <w:rPr>
          <w:sz w:val="22"/>
          <w:szCs w:val="22"/>
          <w:lang w:eastAsia="en-US" w:bidi="ar-SA"/>
        </w:rPr>
        <w:t>0</w:t>
      </w:r>
      <w:r w:rsidR="002F5BC3">
        <w:rPr>
          <w:sz w:val="22"/>
          <w:szCs w:val="22"/>
          <w:lang w:eastAsia="en-US" w:bidi="ar-SA"/>
        </w:rPr>
        <w:t> »</w:t>
      </w:r>
      <w:r w:rsidRPr="0000730E">
        <w:rPr>
          <w:sz w:val="22"/>
          <w:szCs w:val="22"/>
          <w:lang w:eastAsia="en-US" w:bidi="ar-SA"/>
        </w:rPr>
        <w:t xml:space="preserve"> toutes les valeurs de pixels dont les 3 valeurs des 3 bandes sont strictement inférieur</w:t>
      </w:r>
      <w:r w:rsidR="00395751">
        <w:rPr>
          <w:sz w:val="22"/>
          <w:szCs w:val="22"/>
          <w:lang w:eastAsia="en-US" w:bidi="ar-SA"/>
        </w:rPr>
        <w:t>es</w:t>
      </w:r>
      <w:r w:rsidRPr="0000730E">
        <w:rPr>
          <w:sz w:val="22"/>
          <w:szCs w:val="22"/>
          <w:lang w:eastAsia="en-US" w:bidi="ar-SA"/>
        </w:rPr>
        <w:t xml:space="preserve"> à la </w:t>
      </w:r>
      <w:r w:rsidR="00395751" w:rsidRPr="0000730E">
        <w:rPr>
          <w:sz w:val="22"/>
          <w:szCs w:val="22"/>
          <w:lang w:eastAsia="en-US" w:bidi="ar-SA"/>
        </w:rPr>
        <w:t>majorité</w:t>
      </w:r>
      <w:r w:rsidR="002F5BC3">
        <w:rPr>
          <w:sz w:val="22"/>
          <w:szCs w:val="22"/>
          <w:lang w:eastAsia="en-US" w:bidi="ar-SA"/>
        </w:rPr>
        <w:t>. La majorité correspond à la valeur la plus présente des pixels +1, pour chacune</w:t>
      </w:r>
      <w:r w:rsidRPr="0000730E">
        <w:rPr>
          <w:sz w:val="22"/>
          <w:szCs w:val="22"/>
          <w:lang w:eastAsia="en-US" w:bidi="ar-SA"/>
        </w:rPr>
        <w:t xml:space="preserve"> des bandes.</w:t>
      </w:r>
    </w:p>
    <w:p w:rsidR="00BF4CAB" w:rsidRPr="00955909"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1C2722">
        <w:rPr>
          <w:rFonts w:asciiTheme="minorHAnsi" w:hAnsiTheme="minorHAnsi" w:cstheme="minorHAnsi"/>
          <w:b/>
          <w:sz w:val="22"/>
          <w:szCs w:val="22"/>
        </w:rPr>
        <w:t>et paramètres d’entré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F4CAB" w:rsidRPr="00955909" w:rsidRDefault="002F5BC3"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BF4CAB" w:rsidRPr="00955909">
        <w:rPr>
          <w:rFonts w:asciiTheme="minorHAnsi" w:hAnsiTheme="minorHAnsi" w:cstheme="minorHAnsi"/>
          <w:sz w:val="22"/>
          <w:szCs w:val="22"/>
        </w:rPr>
        <w:t xml:space="preserve">one d’étude (optionnel) : Couche </w:t>
      </w:r>
      <w:r w:rsidR="00971062">
        <w:rPr>
          <w:rFonts w:asciiTheme="minorHAnsi" w:hAnsiTheme="minorHAnsi" w:cstheme="minorHAnsi"/>
          <w:sz w:val="22"/>
          <w:szCs w:val="22"/>
        </w:rPr>
        <w:t>vectorielle</w:t>
      </w:r>
      <w:r>
        <w:rPr>
          <w:rFonts w:asciiTheme="minorHAnsi" w:hAnsiTheme="minorHAnsi" w:cstheme="minorHAnsi"/>
          <w:sz w:val="22"/>
          <w:szCs w:val="22"/>
        </w:rPr>
        <w:t xml:space="preserve"> </w:t>
      </w:r>
      <w:r w:rsidR="00FD10F2">
        <w:rPr>
          <w:rFonts w:asciiTheme="minorHAnsi" w:hAnsiTheme="minorHAnsi" w:cstheme="minorHAnsi"/>
          <w:sz w:val="22"/>
          <w:szCs w:val="22"/>
        </w:rPr>
        <w:t xml:space="preserve">de type </w:t>
      </w:r>
      <w:r>
        <w:rPr>
          <w:rFonts w:asciiTheme="minorHAnsi" w:hAnsiTheme="minorHAnsi" w:cstheme="minorHAnsi"/>
          <w:sz w:val="22"/>
          <w:szCs w:val="22"/>
        </w:rPr>
        <w:t>polygone</w:t>
      </w:r>
      <w:r w:rsidR="00971062" w:rsidRPr="00955909">
        <w:rPr>
          <w:rFonts w:asciiTheme="minorHAnsi" w:hAnsiTheme="minorHAnsi" w:cstheme="minorHAnsi"/>
          <w:sz w:val="22"/>
          <w:szCs w:val="22"/>
        </w:rPr>
        <w:t xml:space="preserve"> </w:t>
      </w:r>
      <w:r w:rsidR="00BF4CA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BF4CAB" w:rsidRPr="00955909">
        <w:rPr>
          <w:rFonts w:asciiTheme="minorHAnsi" w:hAnsiTheme="minorHAnsi" w:cstheme="minorHAnsi"/>
          <w:sz w:val="22"/>
          <w:szCs w:val="22"/>
        </w:rPr>
        <w:t xml:space="preserve">la zone </w:t>
      </w:r>
      <w:r w:rsidR="00BF4CAB">
        <w:rPr>
          <w:rFonts w:asciiTheme="minorHAnsi" w:hAnsiTheme="minorHAnsi" w:cstheme="minorHAnsi"/>
          <w:sz w:val="22"/>
          <w:szCs w:val="22"/>
        </w:rPr>
        <w:t>d’étude pour découper le raster de l’image satellite</w:t>
      </w:r>
      <w:r w:rsidR="00BF4CAB" w:rsidRPr="00955909">
        <w:rPr>
          <w:rFonts w:asciiTheme="minorHAnsi" w:hAnsiTheme="minorHAnsi" w:cstheme="minorHAnsi"/>
          <w:sz w:val="22"/>
          <w:szCs w:val="22"/>
        </w:rPr>
        <w:t>.</w:t>
      </w:r>
    </w:p>
    <w:p w:rsidR="00D33405" w:rsidRPr="00D33405" w:rsidRDefault="000E62E8" w:rsidP="00D33405">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Image Satellite : l</w:t>
      </w:r>
      <w:r w:rsidR="00BF4CAB" w:rsidRPr="00D33405">
        <w:rPr>
          <w:rFonts w:asciiTheme="minorHAnsi" w:hAnsiTheme="minorHAnsi" w:cstheme="minorHAnsi"/>
          <w:sz w:val="22"/>
          <w:szCs w:val="22"/>
        </w:rPr>
        <w:t xml:space="preserve">’image satellite est au format raster </w:t>
      </w:r>
      <w:r w:rsidR="00AF5817">
        <w:rPr>
          <w:rFonts w:asciiTheme="minorHAnsi" w:hAnsiTheme="minorHAnsi" w:cstheme="minorHAnsi"/>
          <w:sz w:val="22"/>
          <w:szCs w:val="22"/>
        </w:rPr>
        <w:t>avec 3 bandes RV</w:t>
      </w:r>
      <w:r w:rsidR="00D33405" w:rsidRPr="00D33405">
        <w:rPr>
          <w:rFonts w:asciiTheme="minorHAnsi" w:hAnsiTheme="minorHAnsi" w:cstheme="minorHAnsi"/>
          <w:sz w:val="22"/>
          <w:szCs w:val="22"/>
        </w:rPr>
        <w:t>B, ou avec une seule bande qui</w:t>
      </w:r>
      <w:r w:rsidR="006117CA">
        <w:rPr>
          <w:rFonts w:asciiTheme="minorHAnsi" w:hAnsiTheme="minorHAnsi" w:cstheme="minorHAnsi"/>
          <w:sz w:val="22"/>
          <w:szCs w:val="22"/>
        </w:rPr>
        <w:t xml:space="preserve"> correspond à la radiance</w:t>
      </w:r>
      <w:r w:rsidR="002F5BC3">
        <w:rPr>
          <w:rFonts w:asciiTheme="minorHAnsi" w:hAnsiTheme="minorHAnsi" w:cstheme="minorHAnsi"/>
          <w:sz w:val="22"/>
          <w:szCs w:val="22"/>
        </w:rPr>
        <w:t xml:space="preserve"> totale</w:t>
      </w:r>
      <w:r w:rsidR="00D33405" w:rsidRPr="00D33405">
        <w:rPr>
          <w:rFonts w:asciiTheme="minorHAnsi" w:hAnsiTheme="minorHAnsi" w:cstheme="minorHAnsi"/>
          <w:sz w:val="22"/>
          <w:szCs w:val="22"/>
        </w:rPr>
        <w:t xml:space="preserve">. </w:t>
      </w:r>
    </w:p>
    <w:p w:rsidR="00BF4CAB" w:rsidRPr="00D33405" w:rsidRDefault="005756EE" w:rsidP="00D33405">
      <w:pPr>
        <w:pStyle w:val="Standard"/>
        <w:numPr>
          <w:ilvl w:val="1"/>
          <w:numId w:val="9"/>
        </w:numPr>
        <w:jc w:val="both"/>
        <w:rPr>
          <w:rFonts w:asciiTheme="minorHAnsi" w:hAnsiTheme="minorHAnsi" w:cstheme="minorHAnsi"/>
          <w:bCs/>
          <w:sz w:val="22"/>
          <w:szCs w:val="22"/>
        </w:rPr>
      </w:pPr>
      <w:r w:rsidRPr="00D33405">
        <w:rPr>
          <w:rFonts w:asciiTheme="minorHAnsi" w:hAnsiTheme="minorHAnsi" w:cstheme="minorHAnsi"/>
          <w:bCs/>
          <w:sz w:val="22"/>
          <w:szCs w:val="22"/>
        </w:rPr>
        <w:t>Indice des bandes raster R</w:t>
      </w:r>
      <w:r w:rsidR="000957E2">
        <w:rPr>
          <w:rFonts w:asciiTheme="minorHAnsi" w:hAnsiTheme="minorHAnsi" w:cstheme="minorHAnsi"/>
          <w:bCs/>
          <w:sz w:val="22"/>
          <w:szCs w:val="22"/>
        </w:rPr>
        <w:t>VB (paramètre avancé), où l’indice correspond au numéro de bande correspondant à la couleur en question.</w:t>
      </w:r>
    </w:p>
    <w:p w:rsidR="00477D77" w:rsidRPr="00477D77" w:rsidRDefault="00477D77" w:rsidP="001651BD">
      <w:pPr>
        <w:pStyle w:val="Standard"/>
        <w:jc w:val="both"/>
        <w:rPr>
          <w:rFonts w:asciiTheme="minorHAnsi" w:hAnsiTheme="minorHAnsi" w:cstheme="minorHAnsi"/>
          <w:bCs/>
          <w:sz w:val="22"/>
          <w:szCs w:val="22"/>
        </w:rPr>
      </w:pPr>
    </w:p>
    <w:p w:rsidR="00BF4CAB"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BF4CAB" w:rsidRDefault="00477D77"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Image Raster nettoyée (et éventuellement découpée en fonction de l’emprise de la zone d’étude), où les pixels dits « sombres », valent </w:t>
      </w:r>
      <w:r w:rsidR="00B733D5">
        <w:rPr>
          <w:rFonts w:asciiTheme="minorHAnsi" w:hAnsiTheme="minorHAnsi" w:cstheme="minorHAnsi"/>
          <w:bCs/>
          <w:sz w:val="22"/>
          <w:szCs w:val="22"/>
        </w:rPr>
        <w:t>« </w:t>
      </w:r>
      <w:r>
        <w:rPr>
          <w:rFonts w:asciiTheme="minorHAnsi" w:hAnsiTheme="minorHAnsi" w:cstheme="minorHAnsi"/>
          <w:bCs/>
          <w:sz w:val="22"/>
          <w:szCs w:val="22"/>
        </w:rPr>
        <w:t>0</w:t>
      </w:r>
      <w:r w:rsidR="00B733D5">
        <w:rPr>
          <w:rFonts w:asciiTheme="minorHAnsi" w:hAnsiTheme="minorHAnsi" w:cstheme="minorHAnsi"/>
          <w:bCs/>
          <w:sz w:val="22"/>
          <w:szCs w:val="22"/>
        </w:rPr>
        <w:t> »</w:t>
      </w:r>
      <w:r>
        <w:rPr>
          <w:rFonts w:asciiTheme="minorHAnsi" w:hAnsiTheme="minorHAnsi" w:cstheme="minorHAnsi"/>
          <w:bCs/>
          <w:sz w:val="22"/>
          <w:szCs w:val="22"/>
        </w:rPr>
        <w:t>.</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657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657600"/>
                    </a:xfrm>
                    <a:prstGeom prst="rect">
                      <a:avLst/>
                    </a:prstGeom>
                    <a:noFill/>
                    <a:ln>
                      <a:noFill/>
                    </a:ln>
                  </pic:spPr>
                </pic:pic>
              </a:graphicData>
            </a:graphic>
          </wp:inline>
        </w:drawing>
      </w:r>
    </w:p>
    <w:p w:rsidR="00BF4CAB" w:rsidRDefault="005F4FFD" w:rsidP="00A4457D">
      <w:pPr>
        <w:pStyle w:val="Lgende"/>
        <w:ind w:firstLine="360"/>
        <w:rPr>
          <w:lang w:eastAsia="en-US" w:bidi="ar-SA"/>
        </w:rPr>
      </w:pPr>
      <w:r>
        <w:t xml:space="preserve">Figure </w:t>
      </w:r>
      <w:r w:rsidR="00E5626F">
        <w:fldChar w:fldCharType="begin"/>
      </w:r>
      <w:r w:rsidR="00E5626F">
        <w:instrText xml:space="preserve"> SEQ Figure \* ARABIC </w:instrText>
      </w:r>
      <w:r w:rsidR="00E5626F">
        <w:fldChar w:fldCharType="separate"/>
      </w:r>
      <w:r w:rsidR="00972DA2">
        <w:rPr>
          <w:noProof/>
        </w:rPr>
        <w:t>4</w:t>
      </w:r>
      <w:r w:rsidR="00E5626F">
        <w:rPr>
          <w:noProof/>
        </w:rPr>
        <w:fldChar w:fldCharType="end"/>
      </w:r>
      <w:r>
        <w:t xml:space="preserve"> : Interface du traitement pour enlever les zones sombres</w:t>
      </w:r>
    </w:p>
    <w:p w:rsidR="001651BD" w:rsidRPr="00D005CE" w:rsidRDefault="001651BD" w:rsidP="00D005CE">
      <w:pPr>
        <w:ind w:left="360"/>
        <w:rPr>
          <w:lang w:eastAsia="en-US" w:bidi="ar-SA"/>
        </w:rPr>
      </w:pPr>
    </w:p>
    <w:p w:rsidR="00D016EC" w:rsidRDefault="00D016EC" w:rsidP="00270D30">
      <w:pPr>
        <w:pStyle w:val="Titre2numrot"/>
        <w:numPr>
          <w:ilvl w:val="1"/>
          <w:numId w:val="7"/>
        </w:numPr>
      </w:pPr>
      <w:bookmarkStart w:id="11" w:name="_Toc140485245"/>
      <w:r w:rsidRPr="007E1698">
        <w:t>Calcul du MNT à partir des données RGE ALTI</w:t>
      </w:r>
      <w:bookmarkEnd w:id="11"/>
    </w:p>
    <w:p w:rsidR="009E21F0" w:rsidRPr="009E21F0" w:rsidRDefault="009E21F0" w:rsidP="00883617">
      <w:pPr>
        <w:spacing w:line="264" w:lineRule="auto"/>
        <w:ind w:left="360"/>
        <w:jc w:val="both"/>
        <w:rPr>
          <w:sz w:val="22"/>
          <w:szCs w:val="22"/>
        </w:rPr>
      </w:pPr>
      <w:r w:rsidRPr="009E21F0">
        <w:rPr>
          <w:sz w:val="22"/>
          <w:szCs w:val="22"/>
        </w:rPr>
        <w:t xml:space="preserve">La couche raster MNT (Modèle Numérique de Terrain) correspond au relief, qui va ensuite être utilisé dans les traitements pour calculer le MNS (relief </w:t>
      </w:r>
      <w:r w:rsidR="002F6A88">
        <w:rPr>
          <w:sz w:val="22"/>
          <w:szCs w:val="22"/>
        </w:rPr>
        <w:t>avec</w:t>
      </w:r>
      <w:r w:rsidRPr="009E21F0">
        <w:rPr>
          <w:sz w:val="22"/>
          <w:szCs w:val="22"/>
        </w:rPr>
        <w:t xml:space="preserve"> bâti et végétation).</w:t>
      </w:r>
      <w:r w:rsidR="00474DB9">
        <w:rPr>
          <w:sz w:val="22"/>
          <w:szCs w:val="22"/>
        </w:rPr>
        <w:t xml:space="preserve"> </w:t>
      </w:r>
      <w:r w:rsidRPr="009E21F0">
        <w:rPr>
          <w:sz w:val="22"/>
          <w:szCs w:val="22"/>
        </w:rPr>
        <w:t xml:space="preserve">Cette donnée est téléchargeable par département avec une résolution de 1 </w:t>
      </w:r>
      <w:r w:rsidR="00E716AA">
        <w:rPr>
          <w:sz w:val="22"/>
          <w:szCs w:val="22"/>
        </w:rPr>
        <w:t xml:space="preserve">ou </w:t>
      </w:r>
      <w:r w:rsidR="00DA4B29">
        <w:rPr>
          <w:sz w:val="22"/>
          <w:szCs w:val="22"/>
        </w:rPr>
        <w:t xml:space="preserve">5 </w:t>
      </w:r>
      <w:r w:rsidRPr="009E21F0">
        <w:rPr>
          <w:sz w:val="22"/>
          <w:szCs w:val="22"/>
        </w:rPr>
        <w:t>mètre</w:t>
      </w:r>
      <w:r w:rsidR="00993558">
        <w:rPr>
          <w:sz w:val="22"/>
          <w:szCs w:val="22"/>
        </w:rPr>
        <w:t>s</w:t>
      </w:r>
      <w:r w:rsidRPr="009E21F0">
        <w:rPr>
          <w:sz w:val="22"/>
          <w:szCs w:val="22"/>
        </w:rPr>
        <w:t xml:space="preserve"> via les g</w:t>
      </w:r>
      <w:r w:rsidR="000E62E8">
        <w:rPr>
          <w:sz w:val="22"/>
          <w:szCs w:val="22"/>
        </w:rPr>
        <w:t>é</w:t>
      </w:r>
      <w:r w:rsidRPr="009E21F0">
        <w:rPr>
          <w:sz w:val="22"/>
          <w:szCs w:val="22"/>
        </w:rPr>
        <w:t>o-services de l’IGN :</w:t>
      </w:r>
    </w:p>
    <w:p w:rsidR="009E21F0" w:rsidRDefault="00E5626F" w:rsidP="00883617">
      <w:pPr>
        <w:spacing w:line="264" w:lineRule="auto"/>
        <w:ind w:left="360"/>
        <w:jc w:val="both"/>
        <w:rPr>
          <w:sz w:val="22"/>
        </w:rPr>
      </w:pPr>
      <w:hyperlink r:id="rId28" w:history="1">
        <w:r w:rsidR="009E21F0" w:rsidRPr="00317A2E">
          <w:rPr>
            <w:rStyle w:val="Lienhypertexte"/>
            <w:sz w:val="22"/>
          </w:rPr>
          <w:t>https://geoservices.ign.fr/rgealti</w:t>
        </w:r>
      </w:hyperlink>
    </w:p>
    <w:p w:rsidR="009E21F0" w:rsidRDefault="000B417E" w:rsidP="00883617">
      <w:pPr>
        <w:spacing w:line="264" w:lineRule="auto"/>
        <w:ind w:left="360"/>
        <w:jc w:val="both"/>
        <w:rPr>
          <w:sz w:val="22"/>
        </w:rPr>
      </w:pPr>
      <w:r>
        <w:rPr>
          <w:sz w:val="22"/>
        </w:rPr>
        <w:t>Cette</w:t>
      </w:r>
      <w:r w:rsidR="009E21F0">
        <w:rPr>
          <w:sz w:val="22"/>
        </w:rPr>
        <w:t xml:space="preserve"> donnée est très volumineuse et découpé</w:t>
      </w:r>
      <w:r w:rsidR="001651BD">
        <w:rPr>
          <w:sz w:val="22"/>
        </w:rPr>
        <w:t>e</w:t>
      </w:r>
      <w:r w:rsidR="009E21F0">
        <w:rPr>
          <w:sz w:val="22"/>
        </w:rPr>
        <w:t xml:space="preserve"> par maille de</w:t>
      </w:r>
      <w:r w:rsidR="001651BD">
        <w:rPr>
          <w:sz w:val="22"/>
        </w:rPr>
        <w:t xml:space="preserve"> 1</w:t>
      </w:r>
      <w:r w:rsidR="00890460">
        <w:rPr>
          <w:sz w:val="22"/>
        </w:rPr>
        <w:t>000</w:t>
      </w:r>
      <w:r w:rsidR="00B11BFF">
        <w:rPr>
          <w:sz w:val="22"/>
        </w:rPr>
        <w:t xml:space="preserve"> ou 5000</w:t>
      </w:r>
      <w:r w:rsidR="009E21F0">
        <w:rPr>
          <w:sz w:val="22"/>
        </w:rPr>
        <w:t xml:space="preserve"> </w:t>
      </w:r>
      <w:r w:rsidR="00890460">
        <w:rPr>
          <w:sz w:val="22"/>
        </w:rPr>
        <w:t>mètres</w:t>
      </w:r>
      <w:r w:rsidR="009E21F0">
        <w:rPr>
          <w:sz w:val="22"/>
        </w:rPr>
        <w:t>.</w:t>
      </w:r>
      <w:r w:rsidR="00CD2E1C">
        <w:rPr>
          <w:sz w:val="22"/>
        </w:rPr>
        <w:t xml:space="preserve"> </w:t>
      </w:r>
      <w:r w:rsidR="00EA2A87">
        <w:rPr>
          <w:sz w:val="22"/>
        </w:rPr>
        <w:t>Pour obtenir</w:t>
      </w:r>
      <w:r w:rsidR="00307A89">
        <w:rPr>
          <w:sz w:val="22"/>
        </w:rPr>
        <w:t xml:space="preserve"> </w:t>
      </w:r>
      <w:r w:rsidR="00971062">
        <w:rPr>
          <w:sz w:val="22"/>
        </w:rPr>
        <w:t xml:space="preserve">un </w:t>
      </w:r>
      <w:r w:rsidR="009E21F0">
        <w:rPr>
          <w:sz w:val="22"/>
        </w:rPr>
        <w:t>MNT sur une emprise précise, il faut sélectionner les bonnes dalles sur l’emprise via une</w:t>
      </w:r>
      <w:r w:rsidR="00971062">
        <w:rPr>
          <w:sz w:val="22"/>
        </w:rPr>
        <w:t xml:space="preserve"> couche vectorielle fournie par l’I</w:t>
      </w:r>
      <w:r w:rsidR="009E21F0">
        <w:rPr>
          <w:sz w:val="22"/>
        </w:rPr>
        <w:t>GN, puis sélectionner les fichiers raster correspondants, pour ensuite créer une mosaïque, ce qui peut s’avérer fastidieux.</w:t>
      </w:r>
    </w:p>
    <w:p w:rsidR="009E21F0" w:rsidRDefault="0059545E" w:rsidP="00883617">
      <w:pPr>
        <w:spacing w:line="264" w:lineRule="auto"/>
        <w:ind w:left="360"/>
        <w:jc w:val="both"/>
        <w:rPr>
          <w:sz w:val="22"/>
        </w:rPr>
      </w:pPr>
      <w:r>
        <w:rPr>
          <w:sz w:val="22"/>
        </w:rPr>
        <w:lastRenderedPageBreak/>
        <w:t>Ce traitement</w:t>
      </w:r>
      <w:r w:rsidR="000B417E">
        <w:rPr>
          <w:sz w:val="22"/>
        </w:rPr>
        <w:t xml:space="preserve"> permet d’automatiser l’export </w:t>
      </w:r>
      <w:r w:rsidR="009E21F0">
        <w:rPr>
          <w:sz w:val="22"/>
        </w:rPr>
        <w:t xml:space="preserve">du MNT </w:t>
      </w:r>
      <w:r w:rsidR="000B417E">
        <w:rPr>
          <w:sz w:val="22"/>
        </w:rPr>
        <w:t>sur une zone prédéfinie</w:t>
      </w:r>
      <w:r>
        <w:rPr>
          <w:sz w:val="22"/>
        </w:rPr>
        <w:t xml:space="preserve"> </w:t>
      </w:r>
      <w:r w:rsidR="0071096F">
        <w:rPr>
          <w:sz w:val="22"/>
        </w:rPr>
        <w:t xml:space="preserve">en réalisant </w:t>
      </w:r>
      <w:r>
        <w:rPr>
          <w:sz w:val="22"/>
        </w:rPr>
        <w:t>les étapes suivantes</w:t>
      </w:r>
      <w:r w:rsidR="000D6A8B">
        <w:rPr>
          <w:sz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d’un </w:t>
      </w:r>
      <w:r w:rsidR="00042A27" w:rsidRPr="00474DB9">
        <w:rPr>
          <w:rFonts w:eastAsia="Times New Roman" w:cs="Times New Roman"/>
          <w:sz w:val="22"/>
          <w:szCs w:val="22"/>
          <w:lang w:eastAsia="fr-FR"/>
        </w:rPr>
        <w:t>tampon</w:t>
      </w:r>
      <w:r w:rsidRPr="00474DB9">
        <w:rPr>
          <w:rFonts w:eastAsia="Times New Roman" w:cs="Times New Roman"/>
          <w:sz w:val="22"/>
          <w:szCs w:val="22"/>
          <w:lang w:eastAsia="fr-FR"/>
        </w:rPr>
        <w:t xml:space="preserve"> à entrer en paramètre, autour de la zone d’étude (optionnel)</w:t>
      </w:r>
      <w:r w:rsidR="00F048A2">
        <w:rPr>
          <w:rFonts w:eastAsia="Times New Roman" w:cs="Times New Roman"/>
          <w:sz w:val="22"/>
          <w:szCs w:val="22"/>
          <w:lang w:eastAsia="fr-FR"/>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dalles à partir de la zone d’étude</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fichiers ASC correspondant</w:t>
      </w:r>
      <w:r w:rsidR="00890460" w:rsidRPr="00474DB9">
        <w:rPr>
          <w:sz w:val="22"/>
          <w:szCs w:val="22"/>
        </w:rPr>
        <w:t>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Création d’un raster virtuel à partir des fichiers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Exportation vers un raster au format tif</w:t>
      </w:r>
      <w:r w:rsidR="00F048A2">
        <w:rPr>
          <w:sz w:val="22"/>
          <w:szCs w:val="22"/>
        </w:rPr>
        <w:t>.</w:t>
      </w:r>
    </w:p>
    <w:p w:rsidR="00042A27" w:rsidRDefault="00042A27" w:rsidP="00042A27">
      <w:pPr>
        <w:widowControl w:val="0"/>
        <w:suppressAutoHyphens/>
        <w:autoSpaceDN w:val="0"/>
        <w:spacing w:after="0"/>
        <w:textAlignment w:val="baseline"/>
        <w:rPr>
          <w:sz w:val="22"/>
          <w:szCs w:val="22"/>
        </w:rPr>
      </w:pPr>
    </w:p>
    <w:p w:rsidR="00042A27" w:rsidRPr="00955909"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Données</w:t>
      </w:r>
      <w:r w:rsidR="001C2722">
        <w:rPr>
          <w:rFonts w:asciiTheme="minorHAnsi" w:hAnsiTheme="minorHAnsi" w:cstheme="minorHAnsi"/>
          <w:b/>
          <w:sz w:val="22"/>
          <w:szCs w:val="22"/>
        </w:rPr>
        <w:t xml:space="preserve"> et paramètres d’entr</w:t>
      </w:r>
      <w:r w:rsidR="00010CF1">
        <w:rPr>
          <w:rFonts w:asciiTheme="minorHAnsi" w:hAnsiTheme="minorHAnsi" w:cstheme="minorHAnsi"/>
          <w:b/>
          <w:sz w:val="22"/>
          <w:szCs w:val="22"/>
        </w:rPr>
        <w:t>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610700" w:rsidRPr="00610700" w:rsidRDefault="00610700" w:rsidP="00270D30">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Zone d'étude</w:t>
      </w:r>
      <w:r w:rsidR="00784187">
        <w:rPr>
          <w:rFonts w:asciiTheme="minorHAnsi" w:hAnsiTheme="minorHAnsi" w:cstheme="minorHAnsi"/>
          <w:sz w:val="22"/>
          <w:szCs w:val="22"/>
        </w:rPr>
        <w:t xml:space="preserve"> (optionnel)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784187">
        <w:rPr>
          <w:rFonts w:asciiTheme="minorHAnsi" w:hAnsiTheme="minorHAnsi" w:cstheme="minorHAnsi"/>
          <w:sz w:val="22"/>
          <w:szCs w:val="22"/>
        </w:rPr>
        <w:t xml:space="preserve">Couche vectorielle </w:t>
      </w:r>
      <w:r w:rsidR="00FD10F2">
        <w:rPr>
          <w:rFonts w:asciiTheme="minorHAnsi" w:hAnsiTheme="minorHAnsi" w:cstheme="minorHAnsi"/>
          <w:sz w:val="22"/>
          <w:szCs w:val="22"/>
        </w:rPr>
        <w:t xml:space="preserve">de type </w:t>
      </w:r>
      <w:r w:rsidR="00784187">
        <w:rPr>
          <w:rFonts w:asciiTheme="minorHAnsi" w:hAnsiTheme="minorHAnsi" w:cstheme="minorHAnsi"/>
          <w:sz w:val="22"/>
          <w:szCs w:val="22"/>
        </w:rPr>
        <w:t>polygone</w:t>
      </w:r>
      <w:r w:rsidRPr="00610700">
        <w:rPr>
          <w:rFonts w:asciiTheme="minorHAnsi" w:hAnsiTheme="minorHAnsi" w:cstheme="minorHAnsi"/>
          <w:sz w:val="22"/>
          <w:szCs w:val="22"/>
        </w:rPr>
        <w:t xml:space="preserve"> représentant l</w:t>
      </w:r>
      <w:r w:rsidR="00784187">
        <w:rPr>
          <w:rFonts w:asciiTheme="minorHAnsi" w:hAnsiTheme="minorHAnsi" w:cstheme="minorHAnsi"/>
          <w:sz w:val="22"/>
          <w:szCs w:val="22"/>
        </w:rPr>
        <w:t>’emprise de l</w:t>
      </w:r>
      <w:r w:rsidRPr="00610700">
        <w:rPr>
          <w:rFonts w:asciiTheme="minorHAnsi" w:hAnsiTheme="minorHAnsi" w:cstheme="minorHAnsi"/>
          <w:sz w:val="22"/>
          <w:szCs w:val="22"/>
        </w:rPr>
        <w:t xml:space="preserve">a zone d'étude, qui permet de sélectionner les dalles qui </w:t>
      </w:r>
      <w:r w:rsidR="00307A89">
        <w:rPr>
          <w:rFonts w:asciiTheme="minorHAnsi" w:hAnsiTheme="minorHAnsi" w:cstheme="minorHAnsi"/>
          <w:sz w:val="22"/>
          <w:szCs w:val="22"/>
        </w:rPr>
        <w:t>couvrent</w:t>
      </w:r>
      <w:r w:rsidRPr="00610700">
        <w:rPr>
          <w:rFonts w:asciiTheme="minorHAnsi" w:hAnsiTheme="minorHAnsi" w:cstheme="minorHAnsi"/>
          <w:sz w:val="22"/>
          <w:szCs w:val="22"/>
        </w:rPr>
        <w:t xml:space="preserve"> cette zone.</w:t>
      </w:r>
    </w:p>
    <w:p w:rsidR="00610700" w:rsidRPr="008874CE" w:rsidRDefault="00610700" w:rsidP="008874CE">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Dalles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5F4FFD">
        <w:rPr>
          <w:rFonts w:asciiTheme="minorHAnsi" w:hAnsiTheme="minorHAnsi" w:cstheme="minorHAnsi"/>
          <w:sz w:val="22"/>
          <w:szCs w:val="22"/>
        </w:rPr>
        <w:t>Couche vectorielle</w:t>
      </w:r>
      <w:r w:rsidR="00066173">
        <w:rPr>
          <w:rFonts w:asciiTheme="minorHAnsi" w:hAnsiTheme="minorHAnsi" w:cstheme="minorHAnsi"/>
          <w:sz w:val="22"/>
          <w:szCs w:val="22"/>
        </w:rPr>
        <w:t xml:space="preserve"> correspondant au découpage du </w:t>
      </w:r>
      <w:r w:rsidR="005E34B2">
        <w:rPr>
          <w:rFonts w:asciiTheme="minorHAnsi" w:hAnsiTheme="minorHAnsi" w:cstheme="minorHAnsi"/>
          <w:sz w:val="22"/>
          <w:szCs w:val="22"/>
        </w:rPr>
        <w:t>département</w:t>
      </w:r>
      <w:r w:rsidRPr="00610700">
        <w:rPr>
          <w:rFonts w:asciiTheme="minorHAnsi" w:hAnsiTheme="minorHAnsi" w:cstheme="minorHAnsi"/>
          <w:sz w:val="22"/>
          <w:szCs w:val="22"/>
        </w:rPr>
        <w:t xml:space="preserve"> </w:t>
      </w:r>
      <w:r w:rsidR="00066173">
        <w:rPr>
          <w:rFonts w:asciiTheme="minorHAnsi" w:hAnsiTheme="minorHAnsi" w:cstheme="minorHAnsi"/>
          <w:sz w:val="22"/>
          <w:szCs w:val="22"/>
        </w:rPr>
        <w:t xml:space="preserve">selon une grille </w:t>
      </w:r>
      <w:r w:rsidRPr="00610700">
        <w:rPr>
          <w:rFonts w:asciiTheme="minorHAnsi" w:hAnsiTheme="minorHAnsi" w:cstheme="minorHAnsi"/>
          <w:sz w:val="22"/>
          <w:szCs w:val="22"/>
        </w:rPr>
        <w:t>de 1000</w:t>
      </w:r>
      <w:r w:rsidR="00145059">
        <w:rPr>
          <w:rFonts w:asciiTheme="minorHAnsi" w:hAnsiTheme="minorHAnsi" w:cstheme="minorHAnsi"/>
          <w:sz w:val="22"/>
          <w:szCs w:val="22"/>
        </w:rPr>
        <w:t xml:space="preserve"> ou 5000</w:t>
      </w:r>
      <w:r w:rsidRPr="00610700">
        <w:rPr>
          <w:rFonts w:asciiTheme="minorHAnsi" w:hAnsiTheme="minorHAnsi" w:cstheme="minorHAnsi"/>
          <w:sz w:val="22"/>
          <w:szCs w:val="22"/>
        </w:rPr>
        <w:t xml:space="preserve"> mètres de côté.</w:t>
      </w:r>
      <w:r>
        <w:rPr>
          <w:rFonts w:asciiTheme="minorHAnsi" w:hAnsiTheme="minorHAnsi" w:cstheme="minorHAnsi"/>
          <w:sz w:val="22"/>
          <w:szCs w:val="22"/>
        </w:rPr>
        <w:t xml:space="preserve"> </w:t>
      </w:r>
      <w:r w:rsidRPr="00610700">
        <w:rPr>
          <w:rFonts w:asciiTheme="minorHAnsi" w:hAnsiTheme="minorHAnsi" w:cstheme="minorHAnsi"/>
          <w:sz w:val="22"/>
          <w:szCs w:val="22"/>
        </w:rPr>
        <w:t>Pour chaque dalle, un champ indique le nom du Raster ASC correspondant.</w:t>
      </w:r>
      <w:r w:rsidR="008874CE">
        <w:rPr>
          <w:rFonts w:asciiTheme="minorHAnsi" w:hAnsiTheme="minorHAnsi" w:cstheme="minorHAnsi"/>
          <w:sz w:val="22"/>
          <w:szCs w:val="22"/>
        </w:rPr>
        <w:t xml:space="preserve"> </w:t>
      </w:r>
      <w:r w:rsidRPr="008874CE">
        <w:rPr>
          <w:rFonts w:asciiTheme="minorHAnsi" w:hAnsiTheme="minorHAnsi" w:cstheme="minorHAnsi"/>
          <w:sz w:val="22"/>
          <w:szCs w:val="22"/>
        </w:rPr>
        <w:t xml:space="preserve">La couche se trouve généralement dans le répertoire </w:t>
      </w:r>
      <w:r w:rsidR="00971062" w:rsidRPr="008874CE">
        <w:rPr>
          <w:rFonts w:asciiTheme="minorHAnsi" w:hAnsiTheme="minorHAnsi" w:cstheme="minorHAnsi"/>
          <w:sz w:val="22"/>
          <w:szCs w:val="22"/>
        </w:rPr>
        <w:t xml:space="preserve">téléchargé </w:t>
      </w:r>
      <w:r w:rsidR="00784187">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784187">
        <w:rPr>
          <w:rFonts w:asciiTheme="minorHAnsi" w:hAnsiTheme="minorHAnsi" w:cstheme="minorHAnsi"/>
          <w:sz w:val="22"/>
          <w:szCs w:val="22"/>
        </w:rPr>
        <w:t> »</w:t>
      </w:r>
    </w:p>
    <w:p w:rsidR="00042A27" w:rsidRPr="009D537B" w:rsidRDefault="00610700" w:rsidP="00042A2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Dossier de fichiers MNT ASC:</w:t>
      </w:r>
      <w:r w:rsidR="00890460">
        <w:rPr>
          <w:rFonts w:asciiTheme="minorHAnsi" w:hAnsiTheme="minorHAnsi" w:cstheme="minorHAnsi"/>
          <w:sz w:val="22"/>
          <w:szCs w:val="22"/>
        </w:rPr>
        <w:t xml:space="preserve"> D</w:t>
      </w:r>
      <w:r w:rsidRPr="00610700">
        <w:rPr>
          <w:rFonts w:asciiTheme="minorHAnsi" w:hAnsiTheme="minorHAnsi" w:cstheme="minorHAnsi"/>
          <w:sz w:val="22"/>
          <w:szCs w:val="22"/>
        </w:rPr>
        <w:t>ossier à sélectionner</w:t>
      </w:r>
      <w:r w:rsidR="00890460">
        <w:rPr>
          <w:rFonts w:asciiTheme="minorHAnsi" w:hAnsiTheme="minorHAnsi" w:cstheme="minorHAnsi"/>
          <w:sz w:val="22"/>
          <w:szCs w:val="22"/>
        </w:rPr>
        <w:t xml:space="preserve"> qui</w:t>
      </w:r>
      <w:r w:rsidRPr="00610700">
        <w:rPr>
          <w:rFonts w:asciiTheme="minorHAnsi" w:hAnsiTheme="minorHAnsi" w:cstheme="minorHAnsi"/>
          <w:sz w:val="22"/>
          <w:szCs w:val="22"/>
        </w:rPr>
        <w:t xml:space="preserve"> comprend l'ensemble des dalles sous forme de fichiers ASC.</w:t>
      </w:r>
      <w:r>
        <w:rPr>
          <w:rFonts w:asciiTheme="minorHAnsi" w:hAnsiTheme="minorHAnsi" w:cstheme="minorHAnsi"/>
          <w:sz w:val="22"/>
          <w:szCs w:val="22"/>
        </w:rPr>
        <w:t xml:space="preserve"> </w:t>
      </w:r>
      <w:r w:rsidRPr="00610700">
        <w:rPr>
          <w:rFonts w:asciiTheme="minorHAnsi" w:hAnsiTheme="minorHAnsi" w:cstheme="minorHAnsi"/>
          <w:sz w:val="22"/>
          <w:szCs w:val="22"/>
        </w:rPr>
        <w:t>Il se trouve généralement dans le répertoire</w:t>
      </w:r>
      <w:r w:rsidR="00971062">
        <w:rPr>
          <w:rFonts w:asciiTheme="minorHAnsi" w:hAnsiTheme="minorHAnsi" w:cstheme="minorHAnsi"/>
          <w:sz w:val="22"/>
          <w:szCs w:val="22"/>
        </w:rPr>
        <w:t xml:space="preserve"> téléchargé</w:t>
      </w:r>
      <w:r w:rsidRPr="00610700">
        <w:rPr>
          <w:rFonts w:asciiTheme="minorHAnsi" w:hAnsiTheme="minorHAnsi" w:cstheme="minorHAnsi"/>
          <w:sz w:val="22"/>
          <w:szCs w:val="22"/>
        </w:rPr>
        <w:t xml:space="preserve"> : </w:t>
      </w:r>
      <w:r w:rsidR="00784187">
        <w:rPr>
          <w:rFonts w:asciiTheme="minorHAnsi" w:hAnsiTheme="minorHAnsi" w:cstheme="minorHAnsi"/>
          <w:sz w:val="22"/>
          <w:szCs w:val="22"/>
        </w:rPr>
        <w:t>« </w:t>
      </w:r>
      <w:r w:rsidRPr="00610700">
        <w:rPr>
          <w:rFonts w:asciiTheme="minorHAnsi" w:hAnsiTheme="minorHAnsi" w:cstheme="minorHAnsi"/>
          <w:sz w:val="22"/>
          <w:szCs w:val="22"/>
        </w:rPr>
        <w:t>1_DONNEES_LIVRAISON_.../RGEALTI_MNT_</w:t>
      </w:r>
      <w:r w:rsidR="001607D0">
        <w:rPr>
          <w:rFonts w:asciiTheme="minorHAnsi" w:hAnsiTheme="minorHAnsi" w:cstheme="minorHAnsi"/>
          <w:sz w:val="22"/>
          <w:szCs w:val="22"/>
        </w:rPr>
        <w:t>X</w:t>
      </w:r>
      <w:r w:rsidRPr="00610700">
        <w:rPr>
          <w:rFonts w:asciiTheme="minorHAnsi" w:hAnsiTheme="minorHAnsi" w:cstheme="minorHAnsi"/>
          <w:sz w:val="22"/>
          <w:szCs w:val="22"/>
        </w:rPr>
        <w:t>M_ASC_...</w:t>
      </w:r>
      <w:r w:rsidR="00784187">
        <w:rPr>
          <w:rFonts w:asciiTheme="minorHAnsi" w:hAnsiTheme="minorHAnsi" w:cstheme="minorHAnsi"/>
          <w:sz w:val="22"/>
          <w:szCs w:val="22"/>
        </w:rPr>
        <w:t> »</w:t>
      </w:r>
    </w:p>
    <w:p w:rsidR="00042A27"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42A27" w:rsidRDefault="00954AB2"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w:t>
      </w:r>
      <w:r w:rsidRPr="00954AB2">
        <w:rPr>
          <w:rFonts w:asciiTheme="minorHAnsi" w:hAnsiTheme="minorHAnsi" w:cstheme="minorHAnsi"/>
          <w:bCs/>
          <w:sz w:val="22"/>
          <w:szCs w:val="22"/>
        </w:rPr>
        <w:t xml:space="preserve"> MNT qui correspond au </w:t>
      </w:r>
      <w:r w:rsidR="0018290F" w:rsidRPr="0018290F">
        <w:rPr>
          <w:rFonts w:asciiTheme="minorHAnsi" w:hAnsiTheme="minorHAnsi" w:cstheme="minorHAnsi"/>
          <w:bCs/>
          <w:sz w:val="22"/>
          <w:szCs w:val="22"/>
        </w:rPr>
        <w:t xml:space="preserve">mosaïquage </w:t>
      </w:r>
      <w:r w:rsidRPr="00954AB2">
        <w:rPr>
          <w:rFonts w:asciiTheme="minorHAnsi" w:hAnsiTheme="minorHAnsi" w:cstheme="minorHAnsi"/>
          <w:bCs/>
          <w:sz w:val="22"/>
          <w:szCs w:val="22"/>
        </w:rPr>
        <w:t xml:space="preserve">des dalles </w:t>
      </w:r>
      <w:r w:rsidR="00610700" w:rsidRPr="00954AB2">
        <w:rPr>
          <w:rFonts w:asciiTheme="minorHAnsi" w:hAnsiTheme="minorHAnsi" w:cstheme="minorHAnsi"/>
          <w:bCs/>
          <w:sz w:val="22"/>
          <w:szCs w:val="22"/>
        </w:rPr>
        <w:t>sélectionnées</w:t>
      </w:r>
      <w:r w:rsidR="00537119">
        <w:rPr>
          <w:rFonts w:asciiTheme="minorHAnsi" w:hAnsiTheme="minorHAnsi" w:cstheme="minorHAnsi"/>
          <w:bCs/>
          <w:sz w:val="22"/>
          <w:szCs w:val="22"/>
        </w:rPr>
        <w:t xml:space="preserve"> via la zone d'étude</w:t>
      </w:r>
      <w:r w:rsidRPr="00954AB2">
        <w:rPr>
          <w:rFonts w:asciiTheme="minorHAnsi" w:hAnsiTheme="minorHAnsi" w:cstheme="minorHAnsi"/>
          <w:bCs/>
          <w:sz w:val="22"/>
          <w:szCs w:val="22"/>
        </w:rPr>
        <w:t xml:space="preserve">, construit </w:t>
      </w:r>
      <w:r w:rsidR="00610700" w:rsidRPr="00954AB2">
        <w:rPr>
          <w:rFonts w:asciiTheme="minorHAnsi" w:hAnsiTheme="minorHAnsi" w:cstheme="minorHAnsi"/>
          <w:bCs/>
          <w:sz w:val="22"/>
          <w:szCs w:val="22"/>
        </w:rPr>
        <w:t>grâce</w:t>
      </w:r>
      <w:r w:rsidRPr="00954AB2">
        <w:rPr>
          <w:rFonts w:asciiTheme="minorHAnsi" w:hAnsiTheme="minorHAnsi" w:cstheme="minorHAnsi"/>
          <w:bCs/>
          <w:sz w:val="22"/>
          <w:szCs w:val="22"/>
        </w:rPr>
        <w:t xml:space="preserve"> à un raster virtuel.</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6115050"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E5626F">
        <w:fldChar w:fldCharType="begin"/>
      </w:r>
      <w:r w:rsidR="00E5626F">
        <w:instrText xml:space="preserve"> SEQ Figure \* ARABIC </w:instrText>
      </w:r>
      <w:r w:rsidR="00E5626F">
        <w:fldChar w:fldCharType="separate"/>
      </w:r>
      <w:r w:rsidR="00972DA2">
        <w:rPr>
          <w:noProof/>
        </w:rPr>
        <w:t>5</w:t>
      </w:r>
      <w:r w:rsidR="00E5626F">
        <w:rPr>
          <w:noProof/>
        </w:rPr>
        <w:fldChar w:fldCharType="end"/>
      </w:r>
      <w:r>
        <w:t xml:space="preserve"> :</w:t>
      </w:r>
      <w:r>
        <w:rPr>
          <w:noProof/>
        </w:rPr>
        <w:t xml:space="preserve"> Interface pour créer un MNT depuis les données de RGE ALTI</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2" w:name="_Toc140485246"/>
      <w:bookmarkEnd w:id="4"/>
      <w:r>
        <w:t>Contribution au halo lumineux (radiance)</w:t>
      </w:r>
      <w:bookmarkStart w:id="13" w:name="_Toc56617109"/>
      <w:bookmarkEnd w:id="12"/>
    </w:p>
    <w:p w:rsidR="00A10064" w:rsidRPr="00D05331" w:rsidRDefault="00A10064" w:rsidP="00883617">
      <w:pPr>
        <w:jc w:val="both"/>
        <w:rPr>
          <w:sz w:val="22"/>
          <w:szCs w:val="22"/>
          <w:lang w:eastAsia="en-US" w:bidi="ar-SA"/>
        </w:rPr>
      </w:pPr>
      <w:r w:rsidRPr="00D05331">
        <w:rPr>
          <w:sz w:val="22"/>
          <w:szCs w:val="22"/>
          <w:lang w:eastAsia="en-US" w:bidi="ar-SA"/>
        </w:rPr>
        <w:t xml:space="preserve">Cet indicateur permet </w:t>
      </w:r>
      <w:r w:rsidR="000C6986" w:rsidRPr="00D05331">
        <w:rPr>
          <w:sz w:val="22"/>
          <w:szCs w:val="22"/>
          <w:lang w:eastAsia="en-US" w:bidi="ar-SA"/>
        </w:rPr>
        <w:t>classer</w:t>
      </w:r>
      <w:r w:rsidRPr="00D05331">
        <w:rPr>
          <w:sz w:val="22"/>
          <w:szCs w:val="22"/>
          <w:lang w:eastAsia="en-US" w:bidi="ar-SA"/>
        </w:rPr>
        <w:t xml:space="preserve"> </w:t>
      </w:r>
      <w:r w:rsidR="00784187">
        <w:rPr>
          <w:sz w:val="22"/>
          <w:szCs w:val="22"/>
          <w:lang w:eastAsia="en-US" w:bidi="ar-SA"/>
        </w:rPr>
        <w:t xml:space="preserve">par maille </w:t>
      </w:r>
      <w:r w:rsidRPr="00D05331">
        <w:rPr>
          <w:sz w:val="22"/>
          <w:szCs w:val="22"/>
          <w:lang w:eastAsia="en-US" w:bidi="ar-SA"/>
        </w:rPr>
        <w:t xml:space="preserve">les zones </w:t>
      </w:r>
      <w:r w:rsidR="00890460">
        <w:rPr>
          <w:sz w:val="22"/>
          <w:szCs w:val="22"/>
          <w:lang w:eastAsia="en-US" w:bidi="ar-SA"/>
        </w:rPr>
        <w:t>éclairées</w:t>
      </w:r>
      <w:r w:rsidRPr="00D05331">
        <w:rPr>
          <w:sz w:val="22"/>
          <w:szCs w:val="22"/>
          <w:lang w:eastAsia="en-US" w:bidi="ar-SA"/>
        </w:rPr>
        <w:t xml:space="preserve"> contribuant le pl</w:t>
      </w:r>
      <w:r w:rsidR="00742901" w:rsidRPr="00D05331">
        <w:rPr>
          <w:sz w:val="22"/>
          <w:szCs w:val="22"/>
          <w:lang w:eastAsia="en-US" w:bidi="ar-SA"/>
        </w:rPr>
        <w:t xml:space="preserve">us au halo lumineux, à partir du niveau de </w:t>
      </w:r>
      <w:r w:rsidR="00D41176">
        <w:rPr>
          <w:sz w:val="22"/>
          <w:szCs w:val="22"/>
          <w:lang w:eastAsia="en-US" w:bidi="ar-SA"/>
        </w:rPr>
        <w:t>radiance capté</w:t>
      </w:r>
      <w:r w:rsidRPr="00D05331">
        <w:rPr>
          <w:sz w:val="22"/>
          <w:szCs w:val="22"/>
          <w:lang w:eastAsia="en-US" w:bidi="ar-SA"/>
        </w:rPr>
        <w:t xml:space="preserve"> par le satellite</w:t>
      </w:r>
      <w:r w:rsidR="000C6986" w:rsidRPr="00D05331">
        <w:rPr>
          <w:sz w:val="22"/>
          <w:szCs w:val="22"/>
          <w:lang w:eastAsia="en-US" w:bidi="ar-SA"/>
        </w:rPr>
        <w:t>.</w:t>
      </w:r>
    </w:p>
    <w:p w:rsidR="000C6986" w:rsidRPr="00D05331" w:rsidRDefault="000C6986" w:rsidP="00883617">
      <w:pPr>
        <w:jc w:val="both"/>
        <w:rPr>
          <w:sz w:val="22"/>
          <w:szCs w:val="22"/>
          <w:lang w:eastAsia="en-US" w:bidi="ar-SA"/>
        </w:rPr>
      </w:pPr>
      <w:r w:rsidRPr="00D05331">
        <w:rPr>
          <w:sz w:val="22"/>
          <w:szCs w:val="22"/>
          <w:lang w:eastAsia="en-US" w:bidi="ar-SA"/>
        </w:rPr>
        <w:lastRenderedPageBreak/>
        <w:t>Le halo lumineux est qualifié par la brillance du fond du ciel (NSB) mesurée à l’aide d’un Sky Quality Meter (SQM). Bien que la radiance vue depuis l'espace et la luminance mesurée au sol par le SQM soient lié</w:t>
      </w:r>
      <w:r w:rsidR="00490931">
        <w:rPr>
          <w:sz w:val="22"/>
          <w:szCs w:val="22"/>
          <w:lang w:eastAsia="en-US" w:bidi="ar-SA"/>
        </w:rPr>
        <w:t>e</w:t>
      </w:r>
      <w:r w:rsidRPr="00D05331">
        <w:rPr>
          <w:sz w:val="22"/>
          <w:szCs w:val="22"/>
          <w:lang w:eastAsia="en-US" w:bidi="ar-SA"/>
        </w:rPr>
        <w:t>s, une prédiction plus précise du NSB nécessiterait de diffuser les sources de radiance en utilisant leur intensité. Il ne s’agit</w:t>
      </w:r>
      <w:r w:rsidR="007365E3">
        <w:rPr>
          <w:sz w:val="22"/>
          <w:szCs w:val="22"/>
          <w:lang w:eastAsia="en-US" w:bidi="ar-SA"/>
        </w:rPr>
        <w:t xml:space="preserve"> donc</w:t>
      </w:r>
      <w:r w:rsidRPr="00D05331">
        <w:rPr>
          <w:sz w:val="22"/>
          <w:szCs w:val="22"/>
          <w:lang w:eastAsia="en-US" w:bidi="ar-SA"/>
        </w:rPr>
        <w:t xml:space="preserve"> pas ici de modéliser</w:t>
      </w:r>
      <w:r w:rsidR="007365E3">
        <w:rPr>
          <w:sz w:val="22"/>
          <w:szCs w:val="22"/>
          <w:lang w:eastAsia="en-US" w:bidi="ar-SA"/>
        </w:rPr>
        <w:t xml:space="preserve"> directement</w:t>
      </w:r>
      <w:r w:rsidRPr="00D05331">
        <w:rPr>
          <w:sz w:val="22"/>
          <w:szCs w:val="22"/>
          <w:lang w:eastAsia="en-US" w:bidi="ar-SA"/>
        </w:rPr>
        <w:t xml:space="preserve"> l</w:t>
      </w:r>
      <w:r w:rsidR="007365E3">
        <w:rPr>
          <w:sz w:val="22"/>
          <w:szCs w:val="22"/>
          <w:lang w:eastAsia="en-US" w:bidi="ar-SA"/>
        </w:rPr>
        <w:t>e halo lumineux mais de class</w:t>
      </w:r>
      <w:r w:rsidRPr="00D05331">
        <w:rPr>
          <w:sz w:val="22"/>
          <w:szCs w:val="22"/>
          <w:lang w:eastAsia="en-US" w:bidi="ar-SA"/>
        </w:rPr>
        <w:t>er les unités géographiques (</w:t>
      </w:r>
      <w:r w:rsidR="00D41176">
        <w:rPr>
          <w:sz w:val="22"/>
          <w:szCs w:val="22"/>
          <w:lang w:eastAsia="en-US" w:bidi="ar-SA"/>
        </w:rPr>
        <w:t xml:space="preserve">par exemple par </w:t>
      </w:r>
      <w:r w:rsidRPr="00D05331">
        <w:rPr>
          <w:sz w:val="22"/>
          <w:szCs w:val="22"/>
          <w:lang w:eastAsia="en-US" w:bidi="ar-SA"/>
        </w:rPr>
        <w:t xml:space="preserve">maille) en fonction des émissions </w:t>
      </w:r>
      <w:r w:rsidR="000D257C">
        <w:rPr>
          <w:sz w:val="22"/>
          <w:szCs w:val="22"/>
          <w:lang w:eastAsia="en-US" w:bidi="ar-SA"/>
        </w:rPr>
        <w:t xml:space="preserve">de lumière dirigées </w:t>
      </w:r>
      <w:r w:rsidRPr="00D05331">
        <w:rPr>
          <w:sz w:val="22"/>
          <w:szCs w:val="22"/>
          <w:lang w:eastAsia="en-US" w:bidi="ar-SA"/>
        </w:rPr>
        <w:t>vers le haut, captées par le satellite et contribuant à la formation du halo lumineux.</w:t>
      </w:r>
    </w:p>
    <w:p w:rsidR="000C6986" w:rsidRDefault="000C6986" w:rsidP="00883617">
      <w:pPr>
        <w:jc w:val="both"/>
        <w:rPr>
          <w:sz w:val="22"/>
          <w:szCs w:val="22"/>
          <w:lang w:eastAsia="en-US" w:bidi="ar-SA"/>
        </w:rPr>
      </w:pPr>
      <w:r w:rsidRPr="00D05331">
        <w:rPr>
          <w:sz w:val="22"/>
          <w:szCs w:val="22"/>
          <w:lang w:eastAsia="en-US" w:bidi="ar-SA"/>
        </w:rPr>
        <w:t>L’indicateur peut par ailleurs être calculé pour n’importe quell</w:t>
      </w:r>
      <w:r w:rsidR="00CE186C">
        <w:rPr>
          <w:sz w:val="22"/>
          <w:szCs w:val="22"/>
          <w:lang w:eastAsia="en-US" w:bidi="ar-SA"/>
        </w:rPr>
        <w:t>e unité géographique (quartier</w:t>
      </w:r>
      <w:r w:rsidRPr="00D05331">
        <w:rPr>
          <w:sz w:val="22"/>
          <w:szCs w:val="22"/>
          <w:lang w:eastAsia="en-US" w:bidi="ar-SA"/>
        </w:rPr>
        <w:t xml:space="preserve">, commune, </w:t>
      </w:r>
      <w:r w:rsidR="00BB4C7C">
        <w:rPr>
          <w:sz w:val="22"/>
          <w:szCs w:val="22"/>
          <w:lang w:eastAsia="en-US" w:bidi="ar-SA"/>
        </w:rPr>
        <w:t>etc.</w:t>
      </w:r>
      <w:r w:rsidRPr="00D05331">
        <w:rPr>
          <w:sz w:val="22"/>
          <w:szCs w:val="22"/>
          <w:lang w:eastAsia="en-US" w:bidi="ar-SA"/>
        </w:rPr>
        <w:t>).</w:t>
      </w:r>
    </w:p>
    <w:p w:rsidR="003810C9" w:rsidRPr="00D05331" w:rsidRDefault="003810C9" w:rsidP="00883617">
      <w:pPr>
        <w:jc w:val="both"/>
        <w:rPr>
          <w:sz w:val="22"/>
          <w:szCs w:val="22"/>
          <w:lang w:eastAsia="en-US" w:bidi="ar-SA"/>
        </w:rPr>
      </w:pPr>
    </w:p>
    <w:p w:rsidR="00CB407C" w:rsidRPr="006865C5" w:rsidRDefault="004039FD" w:rsidP="00270D30">
      <w:pPr>
        <w:pStyle w:val="Titre2numrot"/>
        <w:numPr>
          <w:ilvl w:val="1"/>
          <w:numId w:val="7"/>
        </w:numPr>
      </w:pPr>
      <w:bookmarkStart w:id="14" w:name="_Toc140485247"/>
      <w:r>
        <w:t>Paramétrages</w:t>
      </w:r>
      <w:bookmarkEnd w:id="14"/>
    </w:p>
    <w:p w:rsidR="00F57E4A" w:rsidRPr="00955909"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D41176">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F57E4A" w:rsidRPr="00955909" w:rsidRDefault="000D257C"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F57E4A" w:rsidRPr="00955909">
        <w:rPr>
          <w:rFonts w:asciiTheme="minorHAnsi" w:hAnsiTheme="minorHAnsi" w:cstheme="minorHAnsi"/>
          <w:sz w:val="22"/>
          <w:szCs w:val="22"/>
        </w:rPr>
        <w:t>one d’étude (optionnel)</w:t>
      </w:r>
      <w:r w:rsidR="004B296B" w:rsidRPr="00955909">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4B296B" w:rsidRPr="00955909">
        <w:rPr>
          <w:rFonts w:asciiTheme="minorHAnsi" w:hAnsiTheme="minorHAnsi" w:cstheme="minorHAnsi"/>
          <w:sz w:val="22"/>
          <w:szCs w:val="22"/>
        </w:rPr>
        <w:t xml:space="preserve"> </w:t>
      </w:r>
      <w:r w:rsidR="00CE186C">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004B296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4B296B" w:rsidRPr="00955909">
        <w:rPr>
          <w:rFonts w:asciiTheme="minorHAnsi" w:hAnsiTheme="minorHAnsi" w:cstheme="minorHAnsi"/>
          <w:sz w:val="22"/>
          <w:szCs w:val="22"/>
        </w:rPr>
        <w:t>la zone sur laquelle l’indicateur va être calculé, comme une commune par exempl</w:t>
      </w:r>
      <w:r>
        <w:rPr>
          <w:rFonts w:asciiTheme="minorHAnsi" w:hAnsiTheme="minorHAnsi" w:cstheme="minorHAnsi"/>
          <w:sz w:val="22"/>
          <w:szCs w:val="22"/>
        </w:rPr>
        <w:t>e. Cette donnée est optionnelle. S</w:t>
      </w:r>
      <w:r w:rsidR="004B296B" w:rsidRPr="00955909">
        <w:rPr>
          <w:rFonts w:asciiTheme="minorHAnsi" w:hAnsiTheme="minorHAnsi" w:cstheme="minorHAnsi"/>
          <w:sz w:val="22"/>
          <w:szCs w:val="22"/>
        </w:rPr>
        <w:t>i elle n’est pas renseignée</w:t>
      </w:r>
      <w:r>
        <w:rPr>
          <w:rFonts w:asciiTheme="minorHAnsi" w:hAnsiTheme="minorHAnsi" w:cstheme="minorHAnsi"/>
          <w:sz w:val="22"/>
          <w:szCs w:val="22"/>
        </w:rPr>
        <w:t xml:space="preserve">, c’est </w:t>
      </w:r>
      <w:r w:rsidR="004B296B" w:rsidRPr="00955909">
        <w:rPr>
          <w:rFonts w:asciiTheme="minorHAnsi" w:hAnsiTheme="minorHAnsi" w:cstheme="minorHAnsi"/>
          <w:sz w:val="22"/>
          <w:szCs w:val="22"/>
        </w:rPr>
        <w:t>l’emprise des mailles importées</w:t>
      </w:r>
      <w:r w:rsidR="00E12245">
        <w:rPr>
          <w:rFonts w:asciiTheme="minorHAnsi" w:hAnsiTheme="minorHAnsi" w:cstheme="minorHAnsi"/>
          <w:sz w:val="22"/>
          <w:szCs w:val="22"/>
        </w:rPr>
        <w:t xml:space="preserve">, </w:t>
      </w:r>
      <w:r>
        <w:rPr>
          <w:rFonts w:asciiTheme="minorHAnsi" w:hAnsiTheme="minorHAnsi" w:cstheme="minorHAnsi"/>
          <w:sz w:val="22"/>
          <w:szCs w:val="22"/>
        </w:rPr>
        <w:t xml:space="preserve">ou bien </w:t>
      </w:r>
      <w:r w:rsidR="004B296B" w:rsidRPr="00955909">
        <w:rPr>
          <w:rFonts w:asciiTheme="minorHAnsi" w:hAnsiTheme="minorHAnsi" w:cstheme="minorHAnsi"/>
          <w:sz w:val="22"/>
          <w:szCs w:val="22"/>
        </w:rPr>
        <w:t>l’e</w:t>
      </w:r>
      <w:r>
        <w:rPr>
          <w:rFonts w:asciiTheme="minorHAnsi" w:hAnsiTheme="minorHAnsi" w:cstheme="minorHAnsi"/>
          <w:sz w:val="22"/>
          <w:szCs w:val="22"/>
        </w:rPr>
        <w:t xml:space="preserve">mprise de l’image satellite </w:t>
      </w:r>
      <w:r w:rsidR="00E12245">
        <w:rPr>
          <w:rFonts w:asciiTheme="minorHAnsi" w:hAnsiTheme="minorHAnsi" w:cstheme="minorHAnsi"/>
          <w:sz w:val="22"/>
          <w:szCs w:val="22"/>
        </w:rPr>
        <w:t xml:space="preserve">qui est </w:t>
      </w:r>
      <w:r w:rsidR="004B296B" w:rsidRPr="00955909">
        <w:rPr>
          <w:rFonts w:asciiTheme="minorHAnsi" w:hAnsiTheme="minorHAnsi" w:cstheme="minorHAnsi"/>
          <w:sz w:val="22"/>
          <w:szCs w:val="22"/>
        </w:rPr>
        <w:t>utilisé</w:t>
      </w:r>
      <w:r w:rsidR="00883617">
        <w:rPr>
          <w:rFonts w:asciiTheme="minorHAnsi" w:hAnsiTheme="minorHAnsi" w:cstheme="minorHAnsi"/>
          <w:sz w:val="22"/>
          <w:szCs w:val="22"/>
        </w:rPr>
        <w:t>e</w:t>
      </w:r>
      <w:r w:rsidR="004B296B" w:rsidRPr="00955909">
        <w:rPr>
          <w:rFonts w:asciiTheme="minorHAnsi" w:hAnsiTheme="minorHAnsi" w:cstheme="minorHAnsi"/>
          <w:sz w:val="22"/>
          <w:szCs w:val="22"/>
        </w:rPr>
        <w:t xml:space="preserve"> comme zone d’étude.</w:t>
      </w:r>
    </w:p>
    <w:p w:rsidR="00F57E4A" w:rsidRPr="00955909"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w:t>
      </w:r>
      <w:r w:rsidR="003C3D30" w:rsidRPr="00D41176">
        <w:rPr>
          <w:rFonts w:asciiTheme="minorHAnsi" w:hAnsiTheme="minorHAnsi" w:cstheme="minorHAnsi"/>
          <w:sz w:val="22"/>
          <w:szCs w:val="22"/>
        </w:rPr>
        <w:t xml:space="preserve">, elle peut être composée des </w:t>
      </w:r>
      <w:r w:rsidRPr="00D41176">
        <w:rPr>
          <w:rFonts w:asciiTheme="minorHAnsi" w:hAnsiTheme="minorHAnsi" w:cstheme="minorHAnsi"/>
          <w:sz w:val="22"/>
          <w:szCs w:val="22"/>
        </w:rPr>
        <w:t>3 bandes R</w:t>
      </w:r>
      <w:r w:rsidR="000D257C">
        <w:rPr>
          <w:rFonts w:asciiTheme="minorHAnsi" w:hAnsiTheme="minorHAnsi" w:cstheme="minorHAnsi"/>
          <w:sz w:val="22"/>
          <w:szCs w:val="22"/>
        </w:rPr>
        <w:t>V</w:t>
      </w:r>
      <w:r w:rsidRPr="00D41176">
        <w:rPr>
          <w:rFonts w:asciiTheme="minorHAnsi" w:hAnsiTheme="minorHAnsi" w:cstheme="minorHAnsi"/>
          <w:sz w:val="22"/>
          <w:szCs w:val="22"/>
        </w:rPr>
        <w:t>B</w:t>
      </w:r>
      <w:r w:rsidR="003C3D30" w:rsidRPr="00D41176">
        <w:rPr>
          <w:rFonts w:asciiTheme="minorHAnsi" w:hAnsiTheme="minorHAnsi" w:cstheme="minorHAnsi"/>
          <w:sz w:val="22"/>
          <w:szCs w:val="22"/>
        </w:rPr>
        <w:t>, ou directement d’une seule bande avec la radiance</w:t>
      </w:r>
      <w:r w:rsidR="000D257C">
        <w:rPr>
          <w:rFonts w:asciiTheme="minorHAnsi" w:hAnsiTheme="minorHAnsi" w:cstheme="minorHAnsi"/>
          <w:sz w:val="22"/>
          <w:szCs w:val="22"/>
        </w:rPr>
        <w:t xml:space="preserve"> totale</w:t>
      </w:r>
      <w:r w:rsidR="003C3D30">
        <w:rPr>
          <w:rFonts w:asciiTheme="minorHAnsi" w:hAnsiTheme="minorHAnsi" w:cstheme="minorHAnsi"/>
          <w:sz w:val="22"/>
          <w:szCs w:val="22"/>
        </w:rPr>
        <w:t>.</w:t>
      </w:r>
    </w:p>
    <w:p w:rsidR="00F57E4A" w:rsidRPr="00955909" w:rsidRDefault="004B296B"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w:t>
      </w:r>
      <w:r w:rsidR="00AA2D7E" w:rsidRPr="00955909">
        <w:rPr>
          <w:rFonts w:asciiTheme="minorHAnsi" w:hAnsiTheme="minorHAnsi" w:cstheme="minorHAnsi"/>
          <w:bCs/>
          <w:sz w:val="22"/>
          <w:szCs w:val="22"/>
        </w:rPr>
        <w:t>aille</w:t>
      </w:r>
      <w:r w:rsidRPr="00955909">
        <w:rPr>
          <w:rFonts w:asciiTheme="minorHAnsi" w:hAnsiTheme="minorHAnsi" w:cstheme="minorHAnsi"/>
          <w:bCs/>
          <w:sz w:val="22"/>
          <w:szCs w:val="22"/>
        </w:rPr>
        <w:t> : Il est possible d’importer une maille préexistante au format vecteur</w:t>
      </w:r>
      <w:r w:rsidR="00AA2D7E" w:rsidRPr="00955909">
        <w:rPr>
          <w:rFonts w:asciiTheme="minorHAnsi" w:hAnsiTheme="minorHAnsi" w:cstheme="minorHAnsi"/>
          <w:bCs/>
          <w:sz w:val="22"/>
          <w:szCs w:val="22"/>
        </w:rPr>
        <w:t xml:space="preserve">, sinon l’utilisateur peut créer la maille dans l’interface </w:t>
      </w:r>
      <w:r w:rsidR="00F16593">
        <w:rPr>
          <w:rFonts w:asciiTheme="minorHAnsi" w:hAnsiTheme="minorHAnsi" w:cstheme="minorHAnsi"/>
          <w:bCs/>
          <w:sz w:val="22"/>
          <w:szCs w:val="22"/>
        </w:rPr>
        <w:t xml:space="preserve">en renseignant les deux </w:t>
      </w:r>
      <w:r w:rsidR="002A1A90">
        <w:rPr>
          <w:rFonts w:asciiTheme="minorHAnsi" w:hAnsiTheme="minorHAnsi" w:cstheme="minorHAnsi"/>
          <w:bCs/>
          <w:sz w:val="22"/>
          <w:szCs w:val="22"/>
        </w:rPr>
        <w:t>paramètres</w:t>
      </w:r>
      <w:r w:rsidR="00AA2D7E" w:rsidRPr="00955909">
        <w:rPr>
          <w:rFonts w:asciiTheme="minorHAnsi" w:hAnsiTheme="minorHAnsi" w:cstheme="minorHAnsi"/>
          <w:bCs/>
          <w:sz w:val="22"/>
          <w:szCs w:val="22"/>
        </w:rPr>
        <w:t xml:space="preserve"> suivants :</w:t>
      </w:r>
    </w:p>
    <w:p w:rsidR="00F57E4A" w:rsidRPr="00955909" w:rsidRDefault="00F57E4A"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sidR="00955909">
        <w:rPr>
          <w:rFonts w:asciiTheme="minorHAnsi" w:hAnsiTheme="minorHAnsi" w:cstheme="minorHAnsi"/>
          <w:bCs/>
          <w:sz w:val="22"/>
          <w:szCs w:val="22"/>
        </w:rPr>
        <w:t xml:space="preserve"> </w:t>
      </w:r>
      <w:r w:rsidR="004B296B" w:rsidRPr="00955909">
        <w:rPr>
          <w:rFonts w:asciiTheme="minorHAnsi" w:hAnsiTheme="minorHAnsi" w:cstheme="minorHAnsi"/>
          <w:bCs/>
          <w:sz w:val="22"/>
          <w:szCs w:val="22"/>
        </w:rPr>
        <w:t>:</w:t>
      </w:r>
      <w:r w:rsidR="00955909">
        <w:rPr>
          <w:rFonts w:asciiTheme="minorHAnsi" w:hAnsiTheme="minorHAnsi" w:cstheme="minorHAnsi"/>
          <w:bCs/>
          <w:sz w:val="22"/>
          <w:szCs w:val="22"/>
        </w:rPr>
        <w:t xml:space="preserve"> Valeur en mètres (minimum 25).</w:t>
      </w:r>
    </w:p>
    <w:p w:rsidR="00F57E4A" w:rsidRPr="00955909" w:rsidRDefault="003006A1"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8B50A8">
        <w:rPr>
          <w:rFonts w:asciiTheme="minorHAnsi" w:hAnsiTheme="minorHAnsi" w:cstheme="minorHAnsi"/>
          <w:bCs/>
          <w:sz w:val="22"/>
          <w:szCs w:val="22"/>
        </w:rPr>
        <w:t>: For</w:t>
      </w:r>
      <w:r w:rsidR="00955909">
        <w:rPr>
          <w:rFonts w:asciiTheme="minorHAnsi" w:hAnsiTheme="minorHAnsi" w:cstheme="minorHAnsi"/>
          <w:bCs/>
          <w:sz w:val="22"/>
          <w:szCs w:val="22"/>
        </w:rPr>
        <w:t xml:space="preserve">me de la maille (hexagone, losange ou </w:t>
      </w:r>
      <w:r w:rsidR="00FD10F2">
        <w:rPr>
          <w:rFonts w:asciiTheme="minorHAnsi" w:hAnsiTheme="minorHAnsi" w:cstheme="minorHAnsi"/>
          <w:bCs/>
          <w:sz w:val="22"/>
          <w:szCs w:val="22"/>
        </w:rPr>
        <w:t>carré</w:t>
      </w:r>
      <w:r w:rsidR="00955909">
        <w:rPr>
          <w:rFonts w:asciiTheme="minorHAnsi" w:hAnsiTheme="minorHAnsi" w:cstheme="minorHAnsi"/>
          <w:bCs/>
          <w:sz w:val="22"/>
          <w:szCs w:val="22"/>
        </w:rPr>
        <w:t>).</w:t>
      </w:r>
    </w:p>
    <w:p w:rsidR="00AA2D7E" w:rsidRPr="00955909" w:rsidRDefault="00AA2D7E" w:rsidP="00AA2D7E">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 mètres et une forme hexagonale sur l’ensemble de l’emprise.</w:t>
      </w:r>
    </w:p>
    <w:p w:rsidR="0047067F"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Indice des bandes </w:t>
      </w:r>
      <w:r w:rsidR="00AA2D7E" w:rsidRPr="00955909">
        <w:rPr>
          <w:rFonts w:asciiTheme="minorHAnsi" w:hAnsiTheme="minorHAnsi" w:cstheme="minorHAnsi"/>
          <w:bCs/>
          <w:sz w:val="22"/>
          <w:szCs w:val="22"/>
        </w:rPr>
        <w:t>raster R</w:t>
      </w:r>
      <w:r w:rsidR="009B4AB2">
        <w:rPr>
          <w:rFonts w:asciiTheme="minorHAnsi" w:hAnsiTheme="minorHAnsi" w:cstheme="minorHAnsi"/>
          <w:bCs/>
          <w:sz w:val="22"/>
          <w:szCs w:val="22"/>
        </w:rPr>
        <w:t>V</w:t>
      </w:r>
      <w:r w:rsidR="00AA2D7E" w:rsidRPr="00955909">
        <w:rPr>
          <w:rFonts w:asciiTheme="minorHAnsi" w:hAnsiTheme="minorHAnsi" w:cstheme="minorHAnsi"/>
          <w:bCs/>
          <w:sz w:val="22"/>
          <w:szCs w:val="22"/>
        </w:rPr>
        <w:t>B</w:t>
      </w:r>
      <w:r w:rsidR="004B296B" w:rsidRPr="00955909">
        <w:rPr>
          <w:rFonts w:asciiTheme="minorHAnsi" w:hAnsiTheme="minorHAnsi" w:cstheme="minorHAnsi"/>
          <w:bCs/>
          <w:sz w:val="22"/>
          <w:szCs w:val="22"/>
        </w:rPr>
        <w:t xml:space="preserve"> </w:t>
      </w:r>
      <w:r w:rsidRPr="00955909">
        <w:rPr>
          <w:rFonts w:asciiTheme="minorHAnsi" w:hAnsiTheme="minorHAnsi" w:cstheme="minorHAnsi"/>
          <w:bCs/>
          <w:sz w:val="22"/>
          <w:szCs w:val="22"/>
        </w:rPr>
        <w:t>(paramètre avancé)</w:t>
      </w:r>
      <w:r w:rsidR="00C96585">
        <w:rPr>
          <w:rFonts w:asciiTheme="minorHAnsi" w:hAnsiTheme="minorHAnsi" w:cstheme="minorHAnsi"/>
          <w:bCs/>
          <w:sz w:val="22"/>
          <w:szCs w:val="22"/>
        </w:rPr>
        <w:t>.</w:t>
      </w:r>
    </w:p>
    <w:p w:rsidR="00F93AA1" w:rsidRDefault="00F93AA1" w:rsidP="00F93AA1">
      <w:pPr>
        <w:pStyle w:val="Standard"/>
        <w:jc w:val="both"/>
        <w:rPr>
          <w:rFonts w:asciiTheme="minorHAnsi" w:hAnsiTheme="minorHAnsi" w:cstheme="minorHAnsi"/>
          <w:bCs/>
          <w:sz w:val="22"/>
          <w:szCs w:val="22"/>
          <w:u w:val="single"/>
        </w:rPr>
      </w:pPr>
    </w:p>
    <w:p w:rsidR="00333E91" w:rsidRDefault="002C4245" w:rsidP="00F93AA1">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xml:space="preserve"> : </w:t>
      </w:r>
      <w:r w:rsidR="00333E91">
        <w:rPr>
          <w:rFonts w:asciiTheme="minorHAnsi" w:hAnsiTheme="minorHAnsi" w:cstheme="minorHAnsi"/>
          <w:bCs/>
          <w:sz w:val="22"/>
          <w:szCs w:val="22"/>
        </w:rPr>
        <w:t xml:space="preserve">Les systèmes de </w:t>
      </w:r>
      <w:r w:rsidR="002A1A90">
        <w:rPr>
          <w:rFonts w:asciiTheme="minorHAnsi" w:hAnsiTheme="minorHAnsi" w:cstheme="minorHAnsi"/>
          <w:bCs/>
          <w:sz w:val="22"/>
          <w:szCs w:val="22"/>
        </w:rPr>
        <w:t>projection des données d’entrée</w:t>
      </w:r>
      <w:r w:rsidR="00333E91">
        <w:rPr>
          <w:rFonts w:asciiTheme="minorHAnsi" w:hAnsiTheme="minorHAnsi" w:cstheme="minorHAnsi"/>
          <w:bCs/>
          <w:sz w:val="22"/>
          <w:szCs w:val="22"/>
        </w:rPr>
        <w:t xml:space="preserve"> doivent être identiques et avec des unités métriques, comme le Lambert-93 (EPSG:2154)</w:t>
      </w:r>
      <w:r w:rsidR="00124D68">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F57E4A"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72DB7" w:rsidRPr="00072DB7" w:rsidRDefault="00072DB7" w:rsidP="00333E91">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Statistiques de Radiance :</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072DB7">
        <w:rPr>
          <w:rFonts w:asciiTheme="minorHAnsi" w:hAnsiTheme="minorHAnsi" w:cstheme="minorHAnsi"/>
          <w:bCs/>
          <w:sz w:val="22"/>
          <w:szCs w:val="22"/>
        </w:rPr>
        <w:t xml:space="preserve">représentant </w:t>
      </w:r>
      <w:r>
        <w:rPr>
          <w:rFonts w:asciiTheme="minorHAnsi" w:hAnsiTheme="minorHAnsi" w:cstheme="minorHAnsi"/>
          <w:bCs/>
          <w:sz w:val="22"/>
          <w:szCs w:val="22"/>
        </w:rPr>
        <w:t>la valeur de radiance</w:t>
      </w:r>
      <w:r w:rsidR="003F16B6">
        <w:rPr>
          <w:rFonts w:asciiTheme="minorHAnsi" w:hAnsiTheme="minorHAnsi" w:cstheme="minorHAnsi"/>
          <w:bCs/>
          <w:sz w:val="22"/>
          <w:szCs w:val="22"/>
        </w:rPr>
        <w:t xml:space="preserve"> totale, avec une</w:t>
      </w:r>
      <w:r>
        <w:rPr>
          <w:rFonts w:asciiTheme="minorHAnsi" w:hAnsiTheme="minorHAnsi" w:cstheme="minorHAnsi"/>
          <w:bCs/>
          <w:sz w:val="22"/>
          <w:szCs w:val="22"/>
        </w:rPr>
        <w:t xml:space="preserve"> moyenne </w:t>
      </w:r>
      <w:r w:rsidR="003F16B6">
        <w:rPr>
          <w:rFonts w:asciiTheme="minorHAnsi" w:hAnsiTheme="minorHAnsi" w:cstheme="minorHAnsi"/>
          <w:bCs/>
          <w:sz w:val="22"/>
          <w:szCs w:val="22"/>
        </w:rPr>
        <w:t>des valeurs</w:t>
      </w:r>
      <w:r w:rsidRPr="00072DB7">
        <w:rPr>
          <w:rFonts w:asciiTheme="minorHAnsi" w:hAnsiTheme="minorHAnsi" w:cstheme="minorHAnsi"/>
          <w:bCs/>
          <w:sz w:val="22"/>
          <w:szCs w:val="22"/>
        </w:rPr>
        <w:t xml:space="preserve"> par maille </w:t>
      </w:r>
      <w:r w:rsidR="003F16B6">
        <w:rPr>
          <w:rFonts w:asciiTheme="minorHAnsi" w:hAnsiTheme="minorHAnsi" w:cstheme="minorHAnsi"/>
          <w:bCs/>
          <w:sz w:val="22"/>
          <w:szCs w:val="22"/>
        </w:rPr>
        <w:t>et</w:t>
      </w:r>
      <w:r w:rsidRPr="00072DB7">
        <w:rPr>
          <w:rFonts w:asciiTheme="minorHAnsi" w:hAnsiTheme="minorHAnsi" w:cstheme="minorHAnsi"/>
          <w:bCs/>
          <w:sz w:val="22"/>
          <w:szCs w:val="22"/>
        </w:rPr>
        <w:t xml:space="preserve"> une classification par quantile en 5 classes</w:t>
      </w:r>
      <w:r w:rsidR="003006A1">
        <w:rPr>
          <w:rFonts w:asciiTheme="minorHAnsi" w:hAnsiTheme="minorHAnsi" w:cstheme="minorHAnsi"/>
          <w:bCs/>
          <w:sz w:val="22"/>
          <w:szCs w:val="22"/>
        </w:rPr>
        <w:t>,</w:t>
      </w:r>
      <w:r w:rsidRPr="00072DB7">
        <w:rPr>
          <w:rFonts w:asciiTheme="minorHAnsi" w:hAnsiTheme="minorHAnsi" w:cstheme="minorHAnsi"/>
          <w:bCs/>
          <w:sz w:val="22"/>
          <w:szCs w:val="22"/>
        </w:rPr>
        <w:t xml:space="preserve"> des plus faibles valeurs </w:t>
      </w:r>
      <w:r>
        <w:rPr>
          <w:rFonts w:asciiTheme="minorHAnsi" w:hAnsiTheme="minorHAnsi" w:cstheme="minorHAnsi"/>
          <w:bCs/>
          <w:sz w:val="22"/>
          <w:szCs w:val="22"/>
        </w:rPr>
        <w:t xml:space="preserve">de radiance </w:t>
      </w:r>
      <w:r w:rsidRPr="00072DB7">
        <w:rPr>
          <w:rFonts w:asciiTheme="minorHAnsi" w:hAnsiTheme="minorHAnsi" w:cstheme="minorHAnsi"/>
          <w:bCs/>
          <w:sz w:val="22"/>
          <w:szCs w:val="22"/>
        </w:rPr>
        <w:t xml:space="preserve">vers les plus élevées, </w:t>
      </w:r>
      <w:r w:rsidR="002F5FE7">
        <w:rPr>
          <w:rFonts w:asciiTheme="minorHAnsi" w:hAnsiTheme="minorHAnsi" w:cstheme="minorHAnsi"/>
          <w:bCs/>
          <w:sz w:val="22"/>
          <w:szCs w:val="22"/>
        </w:rPr>
        <w:t>et, en complément</w:t>
      </w:r>
      <w:r w:rsidR="00550BF0">
        <w:rPr>
          <w:rFonts w:asciiTheme="minorHAnsi" w:hAnsiTheme="minorHAnsi" w:cstheme="minorHAnsi"/>
          <w:bCs/>
          <w:sz w:val="22"/>
          <w:szCs w:val="22"/>
        </w:rPr>
        <w:t>,</w:t>
      </w:r>
      <w:r w:rsidRPr="00072DB7">
        <w:rPr>
          <w:rFonts w:asciiTheme="minorHAnsi" w:hAnsiTheme="minorHAnsi" w:cstheme="minorHAnsi"/>
          <w:bCs/>
          <w:sz w:val="22"/>
          <w:szCs w:val="22"/>
        </w:rPr>
        <w:t xml:space="preserve"> une classe représentant les mailles sans radiance</w:t>
      </w:r>
      <w:r w:rsidR="001E7E23">
        <w:rPr>
          <w:rFonts w:asciiTheme="minorHAnsi" w:hAnsiTheme="minorHAnsi" w:cstheme="minorHAnsi"/>
          <w:bCs/>
          <w:sz w:val="22"/>
          <w:szCs w:val="22"/>
        </w:rPr>
        <w:t>.</w:t>
      </w:r>
    </w:p>
    <w:p w:rsidR="007C433A" w:rsidRDefault="001E3124" w:rsidP="00333E91">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Radiance</w:t>
      </w:r>
      <w:r w:rsidR="00F57E4A" w:rsidRPr="00955909">
        <w:rPr>
          <w:rFonts w:asciiTheme="minorHAnsi" w:hAnsiTheme="minorHAnsi" w:cstheme="minorHAnsi"/>
          <w:bCs/>
          <w:sz w:val="22"/>
          <w:szCs w:val="22"/>
        </w:rPr>
        <w:t xml:space="preserve"> totale</w:t>
      </w:r>
      <w:r w:rsidR="00F93AA1">
        <w:rPr>
          <w:rFonts w:asciiTheme="minorHAnsi" w:hAnsiTheme="minorHAnsi" w:cstheme="minorHAnsi"/>
          <w:bCs/>
          <w:sz w:val="22"/>
          <w:szCs w:val="22"/>
        </w:rPr>
        <w:t xml:space="preserve"> (optionnel</w:t>
      </w:r>
      <w:r w:rsidR="004C02D6">
        <w:rPr>
          <w:rFonts w:asciiTheme="minorHAnsi" w:hAnsiTheme="minorHAnsi" w:cstheme="minorHAnsi"/>
          <w:bCs/>
          <w:sz w:val="22"/>
          <w:szCs w:val="22"/>
        </w:rPr>
        <w:t>)</w:t>
      </w:r>
      <w:r>
        <w:rPr>
          <w:rFonts w:asciiTheme="minorHAnsi" w:hAnsiTheme="minorHAnsi" w:cstheme="minorHAnsi"/>
          <w:bCs/>
          <w:sz w:val="22"/>
          <w:szCs w:val="22"/>
        </w:rPr>
        <w:t> : Couche raster avec la radiance totale par pixel,</w:t>
      </w:r>
      <w:r w:rsidR="00F93AA1">
        <w:rPr>
          <w:rFonts w:asciiTheme="minorHAnsi" w:hAnsiTheme="minorHAnsi" w:cstheme="minorHAnsi"/>
          <w:bCs/>
          <w:sz w:val="22"/>
          <w:szCs w:val="22"/>
        </w:rPr>
        <w:t xml:space="preserve"> </w:t>
      </w:r>
      <w:r w:rsidR="002C53AD">
        <w:rPr>
          <w:rFonts w:asciiTheme="minorHAnsi" w:hAnsiTheme="minorHAnsi" w:cstheme="minorHAnsi"/>
          <w:bCs/>
          <w:sz w:val="22"/>
          <w:szCs w:val="22"/>
        </w:rPr>
        <w:t>calculée</w:t>
      </w:r>
      <w:r>
        <w:rPr>
          <w:rFonts w:asciiTheme="minorHAnsi" w:hAnsiTheme="minorHAnsi" w:cstheme="minorHAnsi"/>
          <w:bCs/>
          <w:sz w:val="22"/>
          <w:szCs w:val="22"/>
        </w:rPr>
        <w:t xml:space="preserve"> selon la formule </w:t>
      </w:r>
      <w:r w:rsidR="00F93AA1">
        <w:rPr>
          <w:rFonts w:asciiTheme="minorHAnsi" w:hAnsiTheme="minorHAnsi" w:cstheme="minorHAnsi"/>
          <w:bCs/>
          <w:sz w:val="22"/>
          <w:szCs w:val="22"/>
        </w:rPr>
        <w:t>suivante pour les 3 bandes RVB de l’image satellite : « (</w:t>
      </w:r>
      <w:r w:rsidR="0047067F" w:rsidRPr="0047067F">
        <w:rPr>
          <w:rFonts w:asciiTheme="minorHAnsi" w:hAnsiTheme="minorHAnsi" w:cstheme="minorHAnsi"/>
          <w:bCs/>
          <w:sz w:val="22"/>
          <w:szCs w:val="22"/>
        </w:rPr>
        <w:t>0.2989 x B1 rouge</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0.5870 x B2 vert</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0.1140 x B3 bleu</w:t>
      </w:r>
      <w:r w:rsidR="00F93AA1">
        <w:rPr>
          <w:rFonts w:asciiTheme="minorHAnsi" w:hAnsiTheme="minorHAnsi" w:cstheme="minorHAnsi"/>
          <w:bCs/>
          <w:sz w:val="22"/>
          <w:szCs w:val="22"/>
        </w:rPr>
        <w:t>) »</w:t>
      </w:r>
      <w:r w:rsidR="004A49CF">
        <w:rPr>
          <w:rStyle w:val="Appelnotedebasdep"/>
          <w:rFonts w:asciiTheme="minorHAnsi" w:hAnsiTheme="minorHAnsi" w:cstheme="minorHAnsi"/>
          <w:bCs/>
          <w:sz w:val="22"/>
          <w:szCs w:val="22"/>
        </w:rPr>
        <w:footnoteReference w:id="3"/>
      </w:r>
      <w:r w:rsidR="007C433A">
        <w:rPr>
          <w:rFonts w:asciiTheme="minorHAnsi" w:hAnsiTheme="minorHAnsi" w:cstheme="minorHAnsi"/>
          <w:bCs/>
          <w:sz w:val="22"/>
          <w:szCs w:val="22"/>
        </w:rPr>
        <w:t xml:space="preserve">. </w:t>
      </w:r>
    </w:p>
    <w:p w:rsidR="007C433A"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L</w:t>
      </w:r>
      <w:r w:rsidR="0047067F">
        <w:rPr>
          <w:rFonts w:asciiTheme="minorHAnsi" w:hAnsiTheme="minorHAnsi" w:cstheme="minorHAnsi"/>
          <w:bCs/>
          <w:sz w:val="22"/>
          <w:szCs w:val="22"/>
        </w:rPr>
        <w:t>’unité de l’image de radiance est en W.m-2.sr-1.nm-1.</w:t>
      </w:r>
    </w:p>
    <w:p w:rsidR="00F57E4A" w:rsidRPr="00955909"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A noter que s</w:t>
      </w:r>
      <w:r w:rsidR="003C3D30" w:rsidRPr="004C02D6">
        <w:rPr>
          <w:rFonts w:asciiTheme="minorHAnsi" w:hAnsiTheme="minorHAnsi" w:cstheme="minorHAnsi"/>
          <w:bCs/>
          <w:sz w:val="22"/>
          <w:szCs w:val="22"/>
        </w:rPr>
        <w:t>i l’image satellite en entrée ne possède qu’une seule bande, alors cette couche n’est pas générée et</w:t>
      </w:r>
      <w:r w:rsidR="004A49CF">
        <w:rPr>
          <w:rFonts w:asciiTheme="minorHAnsi" w:hAnsiTheme="minorHAnsi" w:cstheme="minorHAnsi"/>
          <w:bCs/>
          <w:sz w:val="22"/>
          <w:szCs w:val="22"/>
        </w:rPr>
        <w:t xml:space="preserve"> est</w:t>
      </w:r>
      <w:r w:rsidR="003C3D30" w:rsidRPr="004C02D6">
        <w:rPr>
          <w:rFonts w:asciiTheme="minorHAnsi" w:hAnsiTheme="minorHAnsi" w:cstheme="minorHAnsi"/>
          <w:bCs/>
          <w:sz w:val="22"/>
          <w:szCs w:val="22"/>
        </w:rPr>
        <w:t xml:space="preserve"> masquée de l’interface.</w:t>
      </w:r>
    </w:p>
    <w:p w:rsidR="00F93AA1" w:rsidRDefault="00F93AA1" w:rsidP="00F93AA1">
      <w:pPr>
        <w:jc w:val="both"/>
        <w:rPr>
          <w:sz w:val="22"/>
          <w:szCs w:val="22"/>
          <w:lang w:eastAsia="en-US" w:bidi="ar-SA"/>
        </w:rPr>
      </w:pPr>
    </w:p>
    <w:p w:rsidR="00CB407C" w:rsidRPr="00EC2D98" w:rsidRDefault="00F93AA1" w:rsidP="00F93AA1">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 </w:t>
      </w:r>
      <w:r w:rsidR="00F50425" w:rsidRPr="00EC2D98">
        <w:rPr>
          <w:sz w:val="22"/>
          <w:szCs w:val="22"/>
          <w:lang w:eastAsia="en-US" w:bidi="ar-SA"/>
        </w:rPr>
        <w:t>Si les chemins avec les noms des fichiers de sorties ne sont pas renseignés, ils sont enregistrés dans des fichiers temporaires.</w:t>
      </w:r>
    </w:p>
    <w:p w:rsidR="00EA4D89" w:rsidRDefault="00E12245" w:rsidP="00EA4D89">
      <w:pPr>
        <w:pStyle w:val="Corpsdetexte"/>
        <w:rPr>
          <w:sz w:val="22"/>
        </w:rPr>
      </w:pPr>
      <w:r>
        <w:rPr>
          <w:sz w:val="22"/>
        </w:rPr>
        <w:t>La F</w:t>
      </w:r>
      <w:r w:rsidR="00EB77BF">
        <w:rPr>
          <w:sz w:val="22"/>
        </w:rPr>
        <w:t xml:space="preserve">igure 6 présente </w:t>
      </w:r>
      <w:r w:rsidR="00DB02A1">
        <w:rPr>
          <w:sz w:val="22"/>
        </w:rPr>
        <w:t xml:space="preserve">un schéma qui </w:t>
      </w:r>
      <w:r w:rsidR="00EB77BF">
        <w:rPr>
          <w:sz w:val="22"/>
        </w:rPr>
        <w:t>synthétise</w:t>
      </w:r>
      <w:r w:rsidR="00DB02A1">
        <w:rPr>
          <w:sz w:val="22"/>
        </w:rPr>
        <w:t xml:space="preserve"> les entrées/sorties de l’algorithme (voir</w:t>
      </w:r>
      <w:r w:rsidR="008404FE">
        <w:rPr>
          <w:sz w:val="22"/>
        </w:rPr>
        <w:t xml:space="preserve"> un</w:t>
      </w:r>
      <w:r w:rsidR="00DB02A1">
        <w:rPr>
          <w:sz w:val="22"/>
        </w:rPr>
        <w:t xml:space="preserve"> exemple de </w:t>
      </w:r>
      <w:r w:rsidR="008404FE">
        <w:rPr>
          <w:sz w:val="22"/>
        </w:rPr>
        <w:t>schéma</w:t>
      </w:r>
      <w:r w:rsidR="00DB02A1">
        <w:rPr>
          <w:sz w:val="22"/>
        </w:rPr>
        <w:t xml:space="preserve"> </w:t>
      </w:r>
      <w:r w:rsidR="008404FE">
        <w:rPr>
          <w:sz w:val="22"/>
        </w:rPr>
        <w:t>en</w:t>
      </w:r>
      <w:r w:rsidR="00DB02A1">
        <w:rPr>
          <w:sz w:val="22"/>
        </w:rPr>
        <w:t xml:space="preserve"> </w:t>
      </w:r>
      <w:r w:rsidR="0059580D">
        <w:rPr>
          <w:sz w:val="22"/>
        </w:rPr>
        <w:t>Figure</w:t>
      </w:r>
      <w:r w:rsidR="00DB02A1">
        <w:rPr>
          <w:sz w:val="22"/>
        </w:rPr>
        <w:t xml:space="preserve"> </w:t>
      </w:r>
      <w:r w:rsidR="00EA7AE5">
        <w:rPr>
          <w:sz w:val="22"/>
        </w:rPr>
        <w:t>15</w:t>
      </w:r>
      <w:r w:rsidR="0059580D">
        <w:rPr>
          <w:sz w:val="22"/>
        </w:rPr>
        <w:t xml:space="preserve"> en A</w:t>
      </w:r>
      <w:r w:rsidR="00DB02A1">
        <w:rPr>
          <w:sz w:val="22"/>
        </w:rPr>
        <w:t>nnexe):</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20765"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844925"/>
                    </a:xfrm>
                    <a:prstGeom prst="rect">
                      <a:avLst/>
                    </a:prstGeom>
                  </pic:spPr>
                </pic:pic>
              </a:graphicData>
            </a:graphic>
          </wp:inline>
        </w:drawing>
      </w:r>
    </w:p>
    <w:p w:rsidR="00DB02A1" w:rsidRDefault="005F4FFD" w:rsidP="00A4457D">
      <w:pPr>
        <w:pStyle w:val="Lgende"/>
        <w:rPr>
          <w:sz w:val="22"/>
        </w:rPr>
      </w:pPr>
      <w:r>
        <w:t xml:space="preserve">Figure </w:t>
      </w:r>
      <w:r w:rsidR="00E5626F">
        <w:fldChar w:fldCharType="begin"/>
      </w:r>
      <w:r w:rsidR="00E5626F">
        <w:instrText xml:space="preserve"> SEQ Figure \* ARABIC </w:instrText>
      </w:r>
      <w:r w:rsidR="00E5626F">
        <w:fldChar w:fldCharType="separate"/>
      </w:r>
      <w:r w:rsidR="00972DA2">
        <w:rPr>
          <w:noProof/>
        </w:rPr>
        <w:t>6</w:t>
      </w:r>
      <w:r w:rsidR="00E5626F">
        <w:rPr>
          <w:noProof/>
        </w:rPr>
        <w:fldChar w:fldCharType="end"/>
      </w:r>
      <w:r>
        <w:t xml:space="preserve"> : Schéma</w:t>
      </w:r>
      <w:r>
        <w:rPr>
          <w:noProof/>
        </w:rPr>
        <w:t xml:space="preserve"> des entrées/sorties du traitement de calcul de radiance totale</w:t>
      </w:r>
    </w:p>
    <w:p w:rsidR="005F4FFD" w:rsidRDefault="00B87BB7" w:rsidP="00A4457D">
      <w:pPr>
        <w:pStyle w:val="Corpsdetexte"/>
        <w:keepNext/>
        <w:jc w:val="center"/>
      </w:pPr>
      <w:r>
        <w:rPr>
          <w:noProof/>
          <w:lang w:eastAsia="fr-FR" w:bidi="ar-SA"/>
        </w:rPr>
        <w:drawing>
          <wp:inline distT="0" distB="0" distL="0" distR="0" wp14:anchorId="19D65E21" wp14:editId="62C39CA0">
            <wp:extent cx="5865890"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90" cy="4532732"/>
                    </a:xfrm>
                    <a:prstGeom prst="rect">
                      <a:avLst/>
                    </a:prstGeom>
                  </pic:spPr>
                </pic:pic>
              </a:graphicData>
            </a:graphic>
          </wp:inline>
        </w:drawing>
      </w:r>
    </w:p>
    <w:p w:rsidR="00B87BB7" w:rsidRDefault="005F4FFD" w:rsidP="00A4457D">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7</w:t>
      </w:r>
      <w:r w:rsidR="00E5626F">
        <w:rPr>
          <w:noProof/>
        </w:rPr>
        <w:fldChar w:fldCharType="end"/>
      </w:r>
      <w:r>
        <w:t xml:space="preserve"> : Interface du calcul de la radiance totale</w:t>
      </w:r>
    </w:p>
    <w:p w:rsidR="00D34340" w:rsidRPr="00D34340" w:rsidRDefault="00D34340" w:rsidP="00D34340"/>
    <w:p w:rsidR="00EA4D89" w:rsidRPr="00345722" w:rsidRDefault="00EA4D89" w:rsidP="00270D30">
      <w:pPr>
        <w:pStyle w:val="Titre2numrot"/>
        <w:numPr>
          <w:ilvl w:val="1"/>
          <w:numId w:val="7"/>
        </w:numPr>
      </w:pPr>
      <w:bookmarkStart w:id="15" w:name="_Toc140485248"/>
      <w:r>
        <w:lastRenderedPageBreak/>
        <w:t>Traitements</w:t>
      </w:r>
      <w:bookmarkEnd w:id="15"/>
    </w:p>
    <w:p w:rsidR="00E25DE7" w:rsidRDefault="00EA4D89" w:rsidP="00E25DE7">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w:t>
      </w:r>
      <w:r>
        <w:rPr>
          <w:sz w:val="22"/>
        </w:rPr>
        <w:t xml:space="preserve"> l</w:t>
      </w:r>
      <w:r w:rsidR="00883617">
        <w:rPr>
          <w:sz w:val="22"/>
        </w:rPr>
        <w:t>a radiance totale à partir des images s</w:t>
      </w:r>
      <w:r w:rsidR="00FD10F2">
        <w:rPr>
          <w:sz w:val="22"/>
        </w:rPr>
        <w:t>atellite</w:t>
      </w:r>
      <w:r w:rsidR="00062F84">
        <w:rPr>
          <w:sz w:val="22"/>
        </w:rPr>
        <w:t>s</w:t>
      </w:r>
      <w:r w:rsidR="00E25DE7">
        <w:rPr>
          <w:sz w:val="22"/>
        </w:rPr>
        <w:t>.</w:t>
      </w:r>
    </w:p>
    <w:p w:rsidR="00E25DE7" w:rsidRDefault="00381776" w:rsidP="00E25DE7">
      <w:pPr>
        <w:pStyle w:val="Corpsdetexte"/>
        <w:spacing w:after="120" w:line="240" w:lineRule="auto"/>
        <w:ind w:left="360"/>
        <w:jc w:val="both"/>
        <w:rPr>
          <w:sz w:val="22"/>
        </w:rPr>
      </w:pPr>
      <w:r>
        <w:rPr>
          <w:sz w:val="22"/>
        </w:rPr>
        <w:t>La</w:t>
      </w:r>
      <w:r w:rsidR="00E25DE7">
        <w:rPr>
          <w:sz w:val="22"/>
        </w:rPr>
        <w:t xml:space="preserve"> radiance totale </w:t>
      </w:r>
      <w:r>
        <w:rPr>
          <w:sz w:val="22"/>
        </w:rPr>
        <w:t xml:space="preserve">moyenne </w:t>
      </w:r>
      <w:r w:rsidR="00E25DE7">
        <w:rPr>
          <w:sz w:val="22"/>
        </w:rPr>
        <w:t xml:space="preserve">est calculée pour chaque maille (ou autre polygone en entrée à la place) </w:t>
      </w:r>
      <w:r>
        <w:rPr>
          <w:sz w:val="22"/>
        </w:rPr>
        <w:t>à partir de la valeur</w:t>
      </w:r>
      <w:r w:rsidR="00E25DE7">
        <w:rPr>
          <w:sz w:val="22"/>
        </w:rPr>
        <w:t xml:space="preserve"> moyenne des pixels.</w:t>
      </w:r>
    </w:p>
    <w:p w:rsidR="00EA4D89" w:rsidRDefault="00E25DE7" w:rsidP="00E25DE7">
      <w:pPr>
        <w:pStyle w:val="Corpsdetexte"/>
        <w:spacing w:after="120" w:line="240" w:lineRule="auto"/>
        <w:ind w:left="360"/>
        <w:jc w:val="both"/>
        <w:rPr>
          <w:sz w:val="22"/>
        </w:rPr>
      </w:pPr>
      <w:r>
        <w:rPr>
          <w:sz w:val="22"/>
        </w:rPr>
        <w:t xml:space="preserve">Une autre sortie présente </w:t>
      </w:r>
      <w:r w:rsidR="00EA4D89">
        <w:rPr>
          <w:sz w:val="22"/>
        </w:rPr>
        <w:t xml:space="preserve">la radiance totale au format raster </w:t>
      </w:r>
      <w:r>
        <w:rPr>
          <w:sz w:val="22"/>
        </w:rPr>
        <w:t>avec une valeur par pixel</w:t>
      </w:r>
      <w:r w:rsidR="002C53AD">
        <w:rPr>
          <w:sz w:val="22"/>
        </w:rPr>
        <w:t xml:space="preserve"> (</w:t>
      </w:r>
      <w:r w:rsidR="00A942EE">
        <w:rPr>
          <w:sz w:val="22"/>
        </w:rPr>
        <w:t>la résolution correspond à celle du raster en entrée</w:t>
      </w:r>
      <w:r w:rsidR="002C53AD">
        <w:rPr>
          <w:sz w:val="22"/>
        </w:rPr>
        <w:t>)</w:t>
      </w:r>
      <w:r w:rsidR="00EA4D89">
        <w:rPr>
          <w:sz w:val="22"/>
        </w:rPr>
        <w:t>.</w:t>
      </w:r>
    </w:p>
    <w:p w:rsidR="001556D6" w:rsidRDefault="001556D6" w:rsidP="00EA4D89">
      <w:pPr>
        <w:pStyle w:val="Corpsdetexte"/>
        <w:spacing w:after="120" w:line="240" w:lineRule="auto"/>
        <w:ind w:left="360"/>
        <w:jc w:val="both"/>
        <w:rPr>
          <w:sz w:val="22"/>
        </w:rPr>
      </w:pPr>
      <w:r>
        <w:rPr>
          <w:sz w:val="22"/>
        </w:rPr>
        <w:t>Voici les principales étapes de l’algorithme :</w:t>
      </w:r>
    </w:p>
    <w:p w:rsidR="004A4AB9" w:rsidRPr="004A4AB9" w:rsidRDefault="004A4AB9" w:rsidP="00270D30">
      <w:pPr>
        <w:pStyle w:val="Corpsdetexte"/>
        <w:numPr>
          <w:ilvl w:val="0"/>
          <w:numId w:val="10"/>
        </w:numPr>
        <w:spacing w:after="120" w:line="240" w:lineRule="auto"/>
        <w:jc w:val="both"/>
        <w:rPr>
          <w:sz w:val="22"/>
        </w:rPr>
      </w:pPr>
      <w:r>
        <w:rPr>
          <w:sz w:val="22"/>
        </w:rPr>
        <w:t>Récupération de la couche</w:t>
      </w:r>
      <w:r w:rsidR="000249FF">
        <w:rPr>
          <w:sz w:val="22"/>
        </w:rPr>
        <w:t xml:space="preserve"> de la zone</w:t>
      </w:r>
      <w:r w:rsidR="00CC3C40">
        <w:rPr>
          <w:sz w:val="22"/>
        </w:rPr>
        <w:t xml:space="preserve"> d’étude. S’il n’y a</w:t>
      </w:r>
      <w:r>
        <w:rPr>
          <w:sz w:val="22"/>
        </w:rPr>
        <w:t xml:space="preserve"> pas de couche</w:t>
      </w:r>
      <w:r w:rsidR="00CC3C40">
        <w:rPr>
          <w:sz w:val="22"/>
        </w:rPr>
        <w:t>,</w:t>
      </w:r>
      <w:r w:rsidR="00E95E4F">
        <w:rPr>
          <w:sz w:val="22"/>
        </w:rPr>
        <w:t xml:space="preserve"> alors</w:t>
      </w:r>
      <w:r>
        <w:rPr>
          <w:sz w:val="22"/>
        </w:rPr>
        <w:t xml:space="preserve"> l’emprise de la maille importée</w:t>
      </w:r>
      <w:r w:rsidR="00E95E4F">
        <w:rPr>
          <w:sz w:val="22"/>
        </w:rPr>
        <w:t xml:space="preserve"> sera considérée comme zone d’étude</w:t>
      </w:r>
      <w:r>
        <w:rPr>
          <w:sz w:val="22"/>
        </w:rPr>
        <w:t xml:space="preserve">, </w:t>
      </w:r>
      <w:r w:rsidR="00CC3C40">
        <w:rPr>
          <w:sz w:val="22"/>
        </w:rPr>
        <w:t>ou bien</w:t>
      </w:r>
      <w:r>
        <w:rPr>
          <w:sz w:val="22"/>
        </w:rPr>
        <w:t xml:space="preserve"> l’emprise de la cou</w:t>
      </w:r>
      <w:r w:rsidR="00CC3C40">
        <w:rPr>
          <w:sz w:val="22"/>
        </w:rPr>
        <w:t>che raster de l’image satellite ;</w:t>
      </w:r>
    </w:p>
    <w:p w:rsidR="004A4AB9" w:rsidRPr="004A4AB9" w:rsidRDefault="004A4AB9" w:rsidP="00270D30">
      <w:pPr>
        <w:pStyle w:val="Corpsdetexte"/>
        <w:numPr>
          <w:ilvl w:val="0"/>
          <w:numId w:val="10"/>
        </w:numPr>
        <w:spacing w:after="120" w:line="240" w:lineRule="auto"/>
        <w:jc w:val="both"/>
        <w:rPr>
          <w:sz w:val="22"/>
        </w:rPr>
      </w:pPr>
      <w:r w:rsidRPr="004A4AB9">
        <w:rPr>
          <w:sz w:val="22"/>
        </w:rPr>
        <w:t>Déc</w:t>
      </w:r>
      <w:r w:rsidR="00D422AB">
        <w:rPr>
          <w:sz w:val="22"/>
        </w:rPr>
        <w:t xml:space="preserve">oupage de l’image satellite </w:t>
      </w:r>
      <w:r w:rsidR="00381776">
        <w:rPr>
          <w:sz w:val="22"/>
        </w:rPr>
        <w:t>selon</w:t>
      </w:r>
      <w:r>
        <w:rPr>
          <w:sz w:val="22"/>
        </w:rPr>
        <w:t xml:space="preserve"> 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Découpage </w:t>
      </w:r>
      <w:r w:rsidR="003F16B6">
        <w:rPr>
          <w:sz w:val="22"/>
        </w:rPr>
        <w:t>de</w:t>
      </w:r>
      <w:r w:rsidRPr="004A4AB9">
        <w:rPr>
          <w:sz w:val="22"/>
        </w:rPr>
        <w:t xml:space="preserve"> la </w:t>
      </w:r>
      <w:r>
        <w:rPr>
          <w:sz w:val="22"/>
        </w:rPr>
        <w:t>maille</w:t>
      </w:r>
      <w:r w:rsidRPr="004A4AB9">
        <w:rPr>
          <w:sz w:val="22"/>
        </w:rPr>
        <w:t xml:space="preserve"> </w:t>
      </w:r>
      <w:r w:rsidR="002F474F">
        <w:rPr>
          <w:sz w:val="22"/>
        </w:rPr>
        <w:t>(</w:t>
      </w:r>
      <w:r w:rsidRPr="004A4AB9">
        <w:rPr>
          <w:sz w:val="22"/>
        </w:rPr>
        <w:t xml:space="preserve">si elle </w:t>
      </w:r>
      <w:r>
        <w:rPr>
          <w:sz w:val="22"/>
        </w:rPr>
        <w:t>est importée</w:t>
      </w:r>
      <w:r w:rsidR="00D422AB">
        <w:rPr>
          <w:sz w:val="22"/>
        </w:rPr>
        <w:t>)</w:t>
      </w:r>
      <w:r w:rsidRPr="004A4AB9">
        <w:rPr>
          <w:sz w:val="22"/>
        </w:rPr>
        <w:t xml:space="preserve"> </w:t>
      </w:r>
      <w:r w:rsidR="00381776">
        <w:rPr>
          <w:sz w:val="22"/>
        </w:rPr>
        <w:t>selon</w:t>
      </w:r>
      <w:r>
        <w:rPr>
          <w:sz w:val="22"/>
        </w:rPr>
        <w:t xml:space="preserve"> </w:t>
      </w:r>
      <w:r w:rsidR="00D422AB">
        <w:rPr>
          <w:sz w:val="22"/>
        </w:rPr>
        <w:t>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Si </w:t>
      </w:r>
      <w:r w:rsidR="00CC3C40">
        <w:rPr>
          <w:sz w:val="22"/>
        </w:rPr>
        <w:t>absence</w:t>
      </w:r>
      <w:r w:rsidRPr="004A4AB9">
        <w:rPr>
          <w:sz w:val="22"/>
        </w:rPr>
        <w:t xml:space="preserve"> de maille</w:t>
      </w:r>
      <w:r w:rsidR="00CC3C40">
        <w:rPr>
          <w:sz w:val="22"/>
        </w:rPr>
        <w:t>,</w:t>
      </w:r>
      <w:r w:rsidRPr="004A4AB9">
        <w:rPr>
          <w:sz w:val="22"/>
        </w:rPr>
        <w:t xml:space="preserve"> </w:t>
      </w:r>
      <w:r w:rsidR="00CC3C40">
        <w:rPr>
          <w:sz w:val="22"/>
        </w:rPr>
        <w:t xml:space="preserve">création d’une maille </w:t>
      </w:r>
      <w:r w:rsidRPr="004A4AB9">
        <w:rPr>
          <w:sz w:val="22"/>
        </w:rPr>
        <w:t>en fonction de l’emprise</w:t>
      </w:r>
      <w:r w:rsidR="003672E1">
        <w:rPr>
          <w:sz w:val="22"/>
        </w:rPr>
        <w:t xml:space="preserve"> de la zone d’étude</w:t>
      </w:r>
      <w:r w:rsidRPr="004A4AB9">
        <w:rPr>
          <w:sz w:val="22"/>
        </w:rPr>
        <w:t xml:space="preserve"> et des paramètres </w:t>
      </w:r>
      <w:r w:rsidR="00F049EA">
        <w:rPr>
          <w:sz w:val="22"/>
        </w:rPr>
        <w:t>renseignés en entrée</w:t>
      </w:r>
      <w:r w:rsidR="00CC3C40">
        <w:rPr>
          <w:sz w:val="22"/>
        </w:rPr>
        <w:t xml:space="preserve"> (diamètre et type de maille) ;</w:t>
      </w:r>
    </w:p>
    <w:p w:rsidR="004A4AB9" w:rsidRPr="004A4AB9" w:rsidRDefault="004A4AB9" w:rsidP="00270D30">
      <w:pPr>
        <w:pStyle w:val="Corpsdetexte"/>
        <w:numPr>
          <w:ilvl w:val="0"/>
          <w:numId w:val="10"/>
        </w:numPr>
        <w:spacing w:after="120" w:line="240" w:lineRule="auto"/>
        <w:jc w:val="both"/>
        <w:rPr>
          <w:sz w:val="22"/>
        </w:rPr>
      </w:pPr>
      <w:r w:rsidRPr="004A4AB9">
        <w:rPr>
          <w:sz w:val="22"/>
        </w:rPr>
        <w:t>Calcul de la Radiance totale</w:t>
      </w:r>
      <w:r w:rsidR="00D422AB">
        <w:rPr>
          <w:sz w:val="22"/>
        </w:rPr>
        <w:t xml:space="preserve"> avec la formule </w:t>
      </w:r>
      <w:r w:rsidR="00CC3C40">
        <w:rPr>
          <w:sz w:val="22"/>
        </w:rPr>
        <w:t>« (</w:t>
      </w:r>
      <w:r w:rsidR="00D422AB" w:rsidRPr="0047067F">
        <w:rPr>
          <w:rFonts w:cstheme="minorHAnsi"/>
          <w:bCs/>
          <w:sz w:val="22"/>
          <w:szCs w:val="22"/>
        </w:rPr>
        <w:t>0.2989 x B1 rouge</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0.5870 x B2 vert</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0.1140 x B3 bleu</w:t>
      </w:r>
      <w:r w:rsidR="00CC3C40">
        <w:rPr>
          <w:rFonts w:cstheme="minorHAnsi"/>
          <w:bCs/>
          <w:sz w:val="22"/>
          <w:szCs w:val="22"/>
        </w:rPr>
        <w:t>) »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Segmentation pour séparer les zones éclairées où </w:t>
      </w:r>
      <w:r w:rsidR="00550BF0">
        <w:rPr>
          <w:sz w:val="22"/>
        </w:rPr>
        <w:t>effectuer</w:t>
      </w:r>
      <w:r w:rsidRPr="004A4AB9">
        <w:rPr>
          <w:sz w:val="22"/>
        </w:rPr>
        <w:t xml:space="preserve"> les calculs</w:t>
      </w:r>
      <w:r w:rsidR="004A78A0">
        <w:rPr>
          <w:sz w:val="22"/>
        </w:rPr>
        <w:t xml:space="preserve"> par maille</w:t>
      </w:r>
      <w:r w:rsidRPr="004A4AB9">
        <w:rPr>
          <w:sz w:val="22"/>
        </w:rPr>
        <w:t xml:space="preserve"> </w:t>
      </w:r>
      <w:r w:rsidR="004A78A0" w:rsidRPr="004A4AB9">
        <w:rPr>
          <w:sz w:val="22"/>
        </w:rPr>
        <w:t>(</w:t>
      </w:r>
      <w:r w:rsidR="004A78A0">
        <w:rPr>
          <w:sz w:val="22"/>
        </w:rPr>
        <w:t xml:space="preserve">pixels </w:t>
      </w:r>
      <w:r w:rsidRPr="004A4AB9">
        <w:rPr>
          <w:sz w:val="22"/>
        </w:rPr>
        <w:t>&gt;</w:t>
      </w:r>
      <w:r w:rsidR="00646884">
        <w:rPr>
          <w:sz w:val="22"/>
        </w:rPr>
        <w:t xml:space="preserve"> </w:t>
      </w:r>
      <w:r w:rsidR="0051722A" w:rsidRPr="00BE592B">
        <w:rPr>
          <w:sz w:val="22"/>
        </w:rPr>
        <w:t>majorité</w:t>
      </w:r>
      <w:r w:rsidR="004A78A0" w:rsidRPr="00BE592B">
        <w:rPr>
          <w:sz w:val="22"/>
        </w:rPr>
        <w:t xml:space="preserve"> </w:t>
      </w:r>
      <w:r w:rsidR="004A78A0">
        <w:rPr>
          <w:sz w:val="22"/>
        </w:rPr>
        <w:t>des pixels</w:t>
      </w:r>
      <w:r w:rsidRPr="004A4AB9">
        <w:rPr>
          <w:sz w:val="22"/>
        </w:rPr>
        <w:t xml:space="preserve"> +1)</w:t>
      </w:r>
      <w:r w:rsidR="00CC3C40">
        <w:rPr>
          <w:sz w:val="22"/>
        </w:rPr>
        <w:t> ;</w:t>
      </w:r>
    </w:p>
    <w:p w:rsidR="004A4AB9" w:rsidRPr="004A4AB9" w:rsidRDefault="004A78A0" w:rsidP="00270D30">
      <w:pPr>
        <w:pStyle w:val="Corpsdetexte"/>
        <w:numPr>
          <w:ilvl w:val="0"/>
          <w:numId w:val="10"/>
        </w:numPr>
        <w:spacing w:after="120" w:line="240" w:lineRule="auto"/>
        <w:jc w:val="both"/>
        <w:rPr>
          <w:sz w:val="22"/>
        </w:rPr>
      </w:pPr>
      <w:r>
        <w:rPr>
          <w:sz w:val="22"/>
        </w:rPr>
        <w:t xml:space="preserve">Conversion du </w:t>
      </w:r>
      <w:r w:rsidR="004A4AB9" w:rsidRPr="004A4AB9">
        <w:rPr>
          <w:sz w:val="22"/>
        </w:rPr>
        <w:t xml:space="preserve">Raster </w:t>
      </w:r>
      <w:r>
        <w:rPr>
          <w:sz w:val="22"/>
        </w:rPr>
        <w:t xml:space="preserve">des </w:t>
      </w:r>
      <w:r w:rsidR="004A4AB9" w:rsidRPr="004A4AB9">
        <w:rPr>
          <w:sz w:val="22"/>
        </w:rPr>
        <w:t>zone</w:t>
      </w:r>
      <w:r>
        <w:rPr>
          <w:sz w:val="22"/>
        </w:rPr>
        <w:t>s</w:t>
      </w:r>
      <w:r w:rsidR="004A4AB9" w:rsidRPr="004A4AB9">
        <w:rPr>
          <w:sz w:val="22"/>
        </w:rPr>
        <w:t xml:space="preserve"> éclairé</w:t>
      </w:r>
      <w:r>
        <w:rPr>
          <w:sz w:val="22"/>
        </w:rPr>
        <w:t>es</w:t>
      </w:r>
      <w:r w:rsidR="004A4AB9" w:rsidRPr="004A4AB9">
        <w:rPr>
          <w:sz w:val="22"/>
        </w:rPr>
        <w:t xml:space="preserve"> vers Vecteur</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Réparation des géométries et indexation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Intersection pour extraire les mailles éclairées grâce à la segmentation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Statistiques (somme, moyenne) des radiances totales sur chaque maille éclairée</w:t>
      </w:r>
      <w:r w:rsidR="00CC3C40">
        <w:rPr>
          <w:sz w:val="22"/>
        </w:rPr>
        <w:t> ;</w:t>
      </w:r>
    </w:p>
    <w:p w:rsidR="004A4AB9" w:rsidRPr="004A4AB9" w:rsidRDefault="0056547A" w:rsidP="00270D30">
      <w:pPr>
        <w:pStyle w:val="Corpsdetexte"/>
        <w:numPr>
          <w:ilvl w:val="0"/>
          <w:numId w:val="10"/>
        </w:numPr>
        <w:spacing w:after="120" w:line="240" w:lineRule="auto"/>
        <w:jc w:val="both"/>
        <w:rPr>
          <w:sz w:val="22"/>
        </w:rPr>
      </w:pPr>
      <w:r>
        <w:rPr>
          <w:sz w:val="22"/>
        </w:rPr>
        <w:t>Affectation d’une valeur nulle de radiance aux mailles non éclairées</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Classification en </w:t>
      </w:r>
      <w:r w:rsidR="004A78A0">
        <w:rPr>
          <w:sz w:val="22"/>
        </w:rPr>
        <w:t>5</w:t>
      </w:r>
      <w:r w:rsidR="004F025B">
        <w:rPr>
          <w:sz w:val="22"/>
        </w:rPr>
        <w:t xml:space="preserve"> catégories par qua</w:t>
      </w:r>
      <w:r w:rsidRPr="004A4AB9">
        <w:rPr>
          <w:sz w:val="22"/>
        </w:rPr>
        <w:t>ntile</w:t>
      </w:r>
      <w:r w:rsidR="004A78A0">
        <w:rPr>
          <w:sz w:val="22"/>
        </w:rPr>
        <w:t>, plus une classe pour les mailles sans radiance</w:t>
      </w:r>
      <w:r w:rsidR="006A76FD">
        <w:rPr>
          <w:sz w:val="22"/>
        </w:rPr>
        <w:t xml:space="preserve"> </w:t>
      </w:r>
      <w:r w:rsidR="00CC3C40">
        <w:rPr>
          <w:sz w:val="22"/>
        </w:rPr>
        <w:t>;</w:t>
      </w:r>
    </w:p>
    <w:p w:rsidR="006532F9" w:rsidRDefault="004A4AB9" w:rsidP="00FF6223">
      <w:pPr>
        <w:pStyle w:val="Corpsdetexte"/>
        <w:numPr>
          <w:ilvl w:val="0"/>
          <w:numId w:val="10"/>
        </w:numPr>
        <w:spacing w:after="120" w:line="240" w:lineRule="auto"/>
        <w:jc w:val="both"/>
        <w:rPr>
          <w:sz w:val="22"/>
        </w:rPr>
      </w:pPr>
      <w:r w:rsidRPr="004A4AB9">
        <w:rPr>
          <w:sz w:val="22"/>
        </w:rPr>
        <w:t>Application de la symbologie par défaut</w:t>
      </w:r>
      <w:r w:rsidR="00257E56">
        <w:rPr>
          <w:sz w:val="22"/>
        </w:rPr>
        <w:t xml:space="preserve"> (couleurs vert vers rouge)</w:t>
      </w:r>
      <w:r w:rsidR="00CC3C40">
        <w:rPr>
          <w:sz w:val="22"/>
        </w:rPr>
        <w:t>.</w:t>
      </w:r>
    </w:p>
    <w:p w:rsidR="00D6604B" w:rsidRPr="00D6604B" w:rsidRDefault="00D6604B" w:rsidP="00D6604B">
      <w:pPr>
        <w:pStyle w:val="Corpsdetexte"/>
        <w:spacing w:after="120" w:line="240" w:lineRule="auto"/>
        <w:ind w:left="720"/>
        <w:jc w:val="both"/>
        <w:rPr>
          <w:sz w:val="22"/>
        </w:rPr>
      </w:pPr>
    </w:p>
    <w:p w:rsidR="00FF6223" w:rsidRDefault="00D6604B" w:rsidP="004F5F41">
      <w:pPr>
        <w:jc w:val="both"/>
        <w:rPr>
          <w:sz w:val="22"/>
          <w:szCs w:val="22"/>
          <w:lang w:eastAsia="en-US" w:bidi="ar-SA"/>
        </w:rPr>
      </w:pPr>
      <w:r>
        <w:rPr>
          <w:sz w:val="22"/>
          <w:szCs w:val="22"/>
          <w:lang w:eastAsia="en-US" w:bidi="ar-SA"/>
        </w:rPr>
        <w:t>Voir Figure 16 en Annexe</w:t>
      </w:r>
      <w:r w:rsidR="004F5F41">
        <w:rPr>
          <w:sz w:val="22"/>
          <w:szCs w:val="22"/>
          <w:lang w:eastAsia="en-US" w:bidi="ar-SA"/>
        </w:rPr>
        <w:t xml:space="preserve"> pour la</w:t>
      </w:r>
      <w:r w:rsidR="00FF6223">
        <w:rPr>
          <w:sz w:val="22"/>
          <w:szCs w:val="22"/>
          <w:lang w:eastAsia="en-US" w:bidi="ar-SA"/>
        </w:rPr>
        <w:t xml:space="preserve"> carte de résultat</w:t>
      </w:r>
      <w:r>
        <w:rPr>
          <w:sz w:val="22"/>
          <w:szCs w:val="22"/>
          <w:lang w:eastAsia="en-US" w:bidi="ar-SA"/>
        </w:rPr>
        <w:t xml:space="preserve"> du calcul de</w:t>
      </w:r>
      <w:r w:rsidR="00FF6223">
        <w:rPr>
          <w:sz w:val="22"/>
          <w:szCs w:val="22"/>
          <w:lang w:eastAsia="en-US" w:bidi="ar-SA"/>
        </w:rPr>
        <w:t xml:space="preserve"> l’indicateur </w:t>
      </w:r>
      <w:r w:rsidR="00B41965">
        <w:rPr>
          <w:sz w:val="22"/>
          <w:szCs w:val="22"/>
          <w:lang w:eastAsia="en-US" w:bidi="ar-SA"/>
        </w:rPr>
        <w:t>sur</w:t>
      </w:r>
      <w:r w:rsidR="00FF6223">
        <w:rPr>
          <w:sz w:val="22"/>
          <w:szCs w:val="22"/>
          <w:lang w:eastAsia="en-US" w:bidi="ar-SA"/>
        </w:rPr>
        <w:t xml:space="preserve"> la commune de Montpellier en 2020.</w:t>
      </w:r>
    </w:p>
    <w:p w:rsidR="00FF6223" w:rsidRPr="00FF6223" w:rsidRDefault="00FF6223" w:rsidP="00FF6223">
      <w:pPr>
        <w:rPr>
          <w:sz w:val="22"/>
          <w:szCs w:val="22"/>
          <w:lang w:eastAsia="en-US" w:bidi="ar-SA"/>
        </w:rPr>
      </w:pPr>
    </w:p>
    <w:p w:rsidR="00EA4D89" w:rsidRPr="004136AB" w:rsidRDefault="00EA4D89" w:rsidP="00270D30">
      <w:pPr>
        <w:pStyle w:val="Titre2numrot"/>
        <w:numPr>
          <w:ilvl w:val="1"/>
          <w:numId w:val="7"/>
        </w:numPr>
      </w:pPr>
      <w:bookmarkStart w:id="16" w:name="_Toc140485249"/>
      <w:r>
        <w:t xml:space="preserve">Limites et </w:t>
      </w:r>
      <w:r w:rsidR="00827A89">
        <w:t>perspectives</w:t>
      </w:r>
      <w:bookmarkEnd w:id="13"/>
      <w:bookmarkEnd w:id="16"/>
    </w:p>
    <w:p w:rsidR="00EA4D89" w:rsidRDefault="00B2380A" w:rsidP="003A3C45">
      <w:pPr>
        <w:pStyle w:val="Corpsdetexte"/>
        <w:spacing w:after="120" w:line="240" w:lineRule="auto"/>
        <w:jc w:val="both"/>
        <w:rPr>
          <w:sz w:val="22"/>
        </w:rPr>
      </w:pPr>
      <w:r w:rsidRPr="00B2380A">
        <w:rPr>
          <w:sz w:val="22"/>
        </w:rPr>
        <w:t xml:space="preserve">De nombreux paramètres influent sur la quantité de lumière perçue par le satellite (conditions atmosphériques, coefficient de réflexion du revêtement, orientation du flux, etc.). Les coefficients déterminés à partir des relevés terrain et des images </w:t>
      </w:r>
      <w:r w:rsidR="00DA4FC1">
        <w:rPr>
          <w:sz w:val="22"/>
        </w:rPr>
        <w:t>JILIN</w:t>
      </w:r>
      <w:r w:rsidRPr="00B2380A">
        <w:rPr>
          <w:sz w:val="22"/>
        </w:rPr>
        <w:t xml:space="preserve"> peuvent donc varier en fonction des conditions d’acquisition. L’équation donne une valeur estimée du niveau d’éclairement dans des conditions particulières. Les résultats sont à interpréter avec précaution. Ils permettent d’identifier les sources posant potentiellement problème mais nécessitent une vérification terrain pour validation.</w:t>
      </w:r>
    </w:p>
    <w:p w:rsidR="00883617" w:rsidRDefault="00883617" w:rsidP="003A3C45">
      <w:pPr>
        <w:pStyle w:val="Corpsdetexte"/>
        <w:spacing w:after="120" w:line="240" w:lineRule="auto"/>
        <w:jc w:val="both"/>
        <w:rPr>
          <w:sz w:val="22"/>
        </w:rPr>
      </w:pPr>
    </w:p>
    <w:p w:rsidR="00CB407C" w:rsidRDefault="00E547FC" w:rsidP="00270D30">
      <w:pPr>
        <w:pStyle w:val="Titre1numrot"/>
        <w:numPr>
          <w:ilvl w:val="0"/>
          <w:numId w:val="7"/>
        </w:numPr>
      </w:pPr>
      <w:bookmarkStart w:id="17" w:name="_Toc140485250"/>
      <w:r>
        <w:t>Part des émissions</w:t>
      </w:r>
      <w:r w:rsidR="00CB407C">
        <w:t xml:space="preserve"> dans la part</w:t>
      </w:r>
      <w:r w:rsidR="00BB4C7C">
        <w:t>i</w:t>
      </w:r>
      <w:r w:rsidR="00CB407C">
        <w:t>e bleue du spectre</w:t>
      </w:r>
      <w:bookmarkEnd w:id="17"/>
    </w:p>
    <w:p w:rsidR="003810C9" w:rsidRDefault="001E7C9C" w:rsidP="001E7C9C">
      <w:pPr>
        <w:rPr>
          <w:sz w:val="22"/>
          <w:szCs w:val="22"/>
          <w:lang w:eastAsia="en-US" w:bidi="ar-SA"/>
        </w:rPr>
      </w:pPr>
      <w:r w:rsidRPr="00080F1F">
        <w:rPr>
          <w:sz w:val="22"/>
          <w:szCs w:val="22"/>
          <w:lang w:eastAsia="en-US" w:bidi="ar-SA"/>
        </w:rPr>
        <w:t xml:space="preserve">Cet indicateur permet </w:t>
      </w:r>
      <w:r w:rsidR="00BA7CFE" w:rsidRPr="00080F1F">
        <w:rPr>
          <w:sz w:val="22"/>
          <w:szCs w:val="22"/>
          <w:lang w:eastAsia="en-US" w:bidi="ar-SA"/>
        </w:rPr>
        <w:t>de classer</w:t>
      </w:r>
      <w:r w:rsidRPr="00080F1F">
        <w:rPr>
          <w:sz w:val="22"/>
          <w:szCs w:val="22"/>
          <w:lang w:eastAsia="en-US" w:bidi="ar-SA"/>
        </w:rPr>
        <w:t xml:space="preserve"> les zones éclairées émettant le plus dans la partie bleue du </w:t>
      </w:r>
      <w:r w:rsidR="00715579" w:rsidRPr="00080F1F">
        <w:rPr>
          <w:sz w:val="22"/>
          <w:szCs w:val="22"/>
          <w:lang w:eastAsia="en-US" w:bidi="ar-SA"/>
        </w:rPr>
        <w:t>spectre</w:t>
      </w:r>
      <w:r w:rsidR="00E547FC">
        <w:rPr>
          <w:sz w:val="22"/>
          <w:szCs w:val="22"/>
          <w:lang w:eastAsia="en-US" w:bidi="ar-SA"/>
        </w:rPr>
        <w:t xml:space="preserve"> lumineux</w:t>
      </w:r>
      <w:r w:rsidR="00BA7CFE" w:rsidRPr="00080F1F">
        <w:rPr>
          <w:sz w:val="22"/>
          <w:szCs w:val="22"/>
          <w:lang w:eastAsia="en-US" w:bidi="ar-SA"/>
        </w:rPr>
        <w:t xml:space="preserve"> en fonction du ratio « émissions rouge/bleue », calcul</w:t>
      </w:r>
      <w:r w:rsidR="00FD10F2">
        <w:rPr>
          <w:sz w:val="22"/>
          <w:szCs w:val="22"/>
          <w:lang w:eastAsia="en-US" w:bidi="ar-SA"/>
        </w:rPr>
        <w:t>é à partir des images satellite</w:t>
      </w:r>
      <w:r w:rsidR="00062F84">
        <w:rPr>
          <w:sz w:val="22"/>
          <w:szCs w:val="22"/>
          <w:lang w:eastAsia="en-US" w:bidi="ar-SA"/>
        </w:rPr>
        <w:t>s</w:t>
      </w:r>
      <w:r w:rsidR="00BA7CFE" w:rsidRPr="00080F1F">
        <w:rPr>
          <w:sz w:val="22"/>
          <w:szCs w:val="22"/>
          <w:lang w:eastAsia="en-US" w:bidi="ar-SA"/>
        </w:rPr>
        <w:t xml:space="preserve"> nocturnes.</w:t>
      </w:r>
    </w:p>
    <w:p w:rsidR="003810C9" w:rsidRPr="00080F1F" w:rsidRDefault="003810C9" w:rsidP="001E7C9C">
      <w:pPr>
        <w:rPr>
          <w:sz w:val="22"/>
          <w:szCs w:val="22"/>
          <w:lang w:eastAsia="en-US" w:bidi="ar-SA"/>
        </w:rPr>
      </w:pPr>
    </w:p>
    <w:p w:rsidR="00CB407C" w:rsidRDefault="00267664" w:rsidP="00A665BB">
      <w:pPr>
        <w:pStyle w:val="Titre2numrot"/>
        <w:numPr>
          <w:ilvl w:val="1"/>
          <w:numId w:val="7"/>
        </w:numPr>
      </w:pPr>
      <w:bookmarkStart w:id="18" w:name="_Toc140485251"/>
      <w:r>
        <w:lastRenderedPageBreak/>
        <w:t>Paramétrages</w:t>
      </w:r>
      <w:bookmarkEnd w:id="18"/>
    </w:p>
    <w:p w:rsidR="00715579" w:rsidRPr="0095590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267664">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3F0296" w:rsidRPr="00955909" w:rsidRDefault="003F0296" w:rsidP="003F0296">
      <w:pPr>
        <w:pStyle w:val="Standard"/>
        <w:numPr>
          <w:ilvl w:val="1"/>
          <w:numId w:val="11"/>
        </w:numPr>
        <w:jc w:val="both"/>
        <w:rPr>
          <w:rFonts w:asciiTheme="minorHAnsi" w:hAnsiTheme="minorHAnsi" w:cstheme="minorHAnsi"/>
          <w:bCs/>
          <w:sz w:val="22"/>
          <w:szCs w:val="22"/>
        </w:rPr>
      </w:pPr>
      <w:r>
        <w:rPr>
          <w:rFonts w:asciiTheme="minorHAnsi" w:hAnsiTheme="minorHAnsi" w:cstheme="minorHAnsi"/>
          <w:sz w:val="22"/>
          <w:szCs w:val="22"/>
        </w:rPr>
        <w:t>Z</w:t>
      </w:r>
      <w:r w:rsidRPr="00955909">
        <w:rPr>
          <w:rFonts w:asciiTheme="minorHAnsi" w:hAnsiTheme="minorHAnsi" w:cstheme="minorHAnsi"/>
          <w:sz w:val="22"/>
          <w:szCs w:val="22"/>
        </w:rPr>
        <w:t xml:space="preserve">one d’étude (optionnel) : Couche </w:t>
      </w:r>
      <w:r>
        <w:rPr>
          <w:rFonts w:asciiTheme="minorHAnsi" w:hAnsiTheme="minorHAnsi" w:cstheme="minorHAnsi"/>
          <w:sz w:val="22"/>
          <w:szCs w:val="22"/>
        </w:rPr>
        <w:t xml:space="preserve">vectorielle </w:t>
      </w:r>
      <w:r w:rsidR="002825D2">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Pr="00955909">
        <w:rPr>
          <w:rFonts w:asciiTheme="minorHAnsi" w:hAnsiTheme="minorHAnsi" w:cstheme="minorHAnsi"/>
          <w:sz w:val="22"/>
          <w:szCs w:val="22"/>
        </w:rPr>
        <w:t>représentant l</w:t>
      </w:r>
      <w:r>
        <w:rPr>
          <w:rFonts w:asciiTheme="minorHAnsi" w:hAnsiTheme="minorHAnsi" w:cstheme="minorHAnsi"/>
          <w:sz w:val="22"/>
          <w:szCs w:val="22"/>
        </w:rPr>
        <w:t>’emprise de l</w:t>
      </w:r>
      <w:r w:rsidRPr="00955909">
        <w:rPr>
          <w:rFonts w:asciiTheme="minorHAnsi" w:hAnsiTheme="minorHAnsi" w:cstheme="minorHAnsi"/>
          <w:sz w:val="22"/>
          <w:szCs w:val="22"/>
        </w:rPr>
        <w:t>a zone sur laquelle l’indicateur va être calculé</w:t>
      </w:r>
      <w:r>
        <w:rPr>
          <w:rFonts w:asciiTheme="minorHAnsi" w:hAnsiTheme="minorHAnsi" w:cstheme="minorHAnsi"/>
          <w:sz w:val="22"/>
          <w:szCs w:val="22"/>
        </w:rPr>
        <w:t xml:space="preserve">. </w:t>
      </w:r>
      <w:r w:rsidRPr="00955909">
        <w:rPr>
          <w:rFonts w:asciiTheme="minorHAnsi" w:hAnsiTheme="minorHAnsi" w:cstheme="minorHAnsi"/>
          <w:sz w:val="22"/>
          <w:szCs w:val="22"/>
        </w:rPr>
        <w:t>Cette donnée est optionnelle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S</w:t>
      </w:r>
      <w:r w:rsidRPr="00955909">
        <w:rPr>
          <w:rFonts w:asciiTheme="minorHAnsi" w:hAnsiTheme="minorHAnsi" w:cstheme="minorHAnsi"/>
          <w:sz w:val="22"/>
          <w:szCs w:val="22"/>
        </w:rPr>
        <w:t>i elle n’est pas renseignée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c’est</w:t>
      </w:r>
      <w:r w:rsidRPr="00955909">
        <w:rPr>
          <w:rFonts w:asciiTheme="minorHAnsi" w:hAnsiTheme="minorHAnsi" w:cstheme="minorHAnsi"/>
          <w:sz w:val="22"/>
          <w:szCs w:val="22"/>
        </w:rPr>
        <w:t xml:space="preserve"> l’emprise des mailles importées, </w:t>
      </w:r>
      <w:r>
        <w:rPr>
          <w:rFonts w:asciiTheme="minorHAnsi" w:hAnsiTheme="minorHAnsi" w:cstheme="minorHAnsi"/>
          <w:sz w:val="22"/>
          <w:szCs w:val="22"/>
        </w:rPr>
        <w:t>ou bien</w:t>
      </w:r>
      <w:r w:rsidRPr="00955909">
        <w:rPr>
          <w:rFonts w:asciiTheme="minorHAnsi" w:hAnsiTheme="minorHAnsi" w:cstheme="minorHAnsi"/>
          <w:sz w:val="22"/>
          <w:szCs w:val="22"/>
        </w:rPr>
        <w:t xml:space="preserve"> l’emprise de l’image satellite </w:t>
      </w:r>
      <w:r w:rsidR="00E12245">
        <w:rPr>
          <w:rFonts w:asciiTheme="minorHAnsi" w:hAnsiTheme="minorHAnsi" w:cstheme="minorHAnsi"/>
          <w:sz w:val="22"/>
          <w:szCs w:val="22"/>
        </w:rPr>
        <w:t xml:space="preserve">qui est utilisée </w:t>
      </w:r>
      <w:r w:rsidRPr="00955909">
        <w:rPr>
          <w:rFonts w:asciiTheme="minorHAnsi" w:hAnsiTheme="minorHAnsi" w:cstheme="minorHAnsi"/>
          <w:sz w:val="22"/>
          <w:szCs w:val="22"/>
        </w:rPr>
        <w:t>comme zone d’étude.</w:t>
      </w:r>
    </w:p>
    <w:p w:rsidR="00715579" w:rsidRPr="0095590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 avec les 3 bandes R</w:t>
      </w:r>
      <w:r w:rsidR="003F0296">
        <w:rPr>
          <w:rFonts w:asciiTheme="minorHAnsi" w:hAnsiTheme="minorHAnsi" w:cstheme="minorHAnsi"/>
          <w:sz w:val="22"/>
          <w:szCs w:val="22"/>
        </w:rPr>
        <w:t>V</w:t>
      </w:r>
      <w:r w:rsidRPr="00955909">
        <w:rPr>
          <w:rFonts w:asciiTheme="minorHAnsi" w:hAnsiTheme="minorHAnsi" w:cstheme="minorHAnsi"/>
          <w:sz w:val="22"/>
          <w:szCs w:val="22"/>
        </w:rPr>
        <w:t>B</w:t>
      </w:r>
      <w:r w:rsidR="00080F1F">
        <w:rPr>
          <w:rFonts w:asciiTheme="minorHAnsi" w:hAnsiTheme="minorHAnsi" w:cstheme="minorHAnsi"/>
          <w:sz w:val="22"/>
          <w:szCs w:val="22"/>
        </w:rPr>
        <w:t>.</w:t>
      </w:r>
    </w:p>
    <w:p w:rsidR="00715579" w:rsidRPr="00955909" w:rsidRDefault="00715579" w:rsidP="00270D30">
      <w:pPr>
        <w:pStyle w:val="Standard"/>
        <w:numPr>
          <w:ilvl w:val="1"/>
          <w:numId w:val="11"/>
        </w:numPr>
        <w:jc w:val="both"/>
        <w:rPr>
          <w:rFonts w:asciiTheme="minorHAnsi" w:hAnsiTheme="minorHAnsi" w:cstheme="minorHAnsi"/>
          <w:b/>
          <w:bCs/>
          <w:sz w:val="22"/>
          <w:szCs w:val="22"/>
        </w:rPr>
      </w:pPr>
      <w:r w:rsidRPr="00955909">
        <w:rPr>
          <w:rFonts w:asciiTheme="minorHAnsi" w:hAnsiTheme="minorHAnsi" w:cstheme="minorHAnsi"/>
          <w:bCs/>
          <w:sz w:val="22"/>
          <w:szCs w:val="22"/>
        </w:rPr>
        <w:t xml:space="preserve">Maille : Il est possible d’importer une maille préexistante au format vecteur, sinon l’utilisateur peut créer la maille dans l’interface </w:t>
      </w:r>
      <w:r w:rsidR="00EE7AC1">
        <w:rPr>
          <w:rFonts w:asciiTheme="minorHAnsi" w:hAnsiTheme="minorHAnsi" w:cstheme="minorHAnsi"/>
          <w:bCs/>
          <w:sz w:val="22"/>
          <w:szCs w:val="22"/>
        </w:rPr>
        <w:t>en renseignant les deux paramètres</w:t>
      </w:r>
      <w:r w:rsidRPr="00955909">
        <w:rPr>
          <w:rFonts w:asciiTheme="minorHAnsi" w:hAnsiTheme="minorHAnsi" w:cstheme="minorHAnsi"/>
          <w:bCs/>
          <w:sz w:val="22"/>
          <w:szCs w:val="22"/>
        </w:rPr>
        <w:t xml:space="preserve"> suivants :</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Type </w:t>
      </w:r>
      <w:r w:rsidR="00080F1F">
        <w:rPr>
          <w:rFonts w:asciiTheme="minorHAnsi" w:hAnsiTheme="minorHAnsi" w:cstheme="minorHAnsi"/>
          <w:bCs/>
          <w:sz w:val="22"/>
          <w:szCs w:val="22"/>
        </w:rPr>
        <w:t>de maille</w:t>
      </w:r>
      <w:r w:rsidR="002825D2">
        <w:rPr>
          <w:rFonts w:asciiTheme="minorHAnsi" w:hAnsiTheme="minorHAnsi" w:cstheme="minorHAnsi"/>
          <w:bCs/>
          <w:sz w:val="22"/>
          <w:szCs w:val="22"/>
        </w:rPr>
        <w:t> : F</w:t>
      </w:r>
      <w:r>
        <w:rPr>
          <w:rFonts w:asciiTheme="minorHAnsi" w:hAnsiTheme="minorHAnsi" w:cstheme="minorHAnsi"/>
          <w:bCs/>
          <w:sz w:val="22"/>
          <w:szCs w:val="22"/>
        </w:rPr>
        <w:t>o</w:t>
      </w:r>
      <w:r w:rsidR="002825D2">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D30A3F">
        <w:rPr>
          <w:rFonts w:asciiTheme="minorHAnsi" w:hAnsiTheme="minorHAnsi" w:cstheme="minorHAnsi"/>
          <w:bCs/>
          <w:sz w:val="22"/>
          <w:szCs w:val="22"/>
        </w:rPr>
        <w:t>carré</w:t>
      </w:r>
      <w:r>
        <w:rPr>
          <w:rFonts w:asciiTheme="minorHAnsi" w:hAnsiTheme="minorHAnsi" w:cstheme="minorHAnsi"/>
          <w:bCs/>
          <w:sz w:val="22"/>
          <w:szCs w:val="22"/>
        </w:rPr>
        <w:t>).</w:t>
      </w:r>
    </w:p>
    <w:p w:rsidR="00715579" w:rsidRDefault="00715579" w:rsidP="00715579">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Par défaut, si l’utilisateur n’importe pas de maille, elle sera créée avec un diamètre de </w:t>
      </w:r>
      <w:r w:rsidR="002C33E7">
        <w:rPr>
          <w:rFonts w:asciiTheme="minorHAnsi" w:hAnsiTheme="minorHAnsi" w:cstheme="minorHAnsi"/>
          <w:bCs/>
          <w:sz w:val="22"/>
          <w:szCs w:val="22"/>
        </w:rPr>
        <w:t>1</w:t>
      </w:r>
      <w:r w:rsidRPr="00955909">
        <w:rPr>
          <w:rFonts w:asciiTheme="minorHAnsi" w:hAnsiTheme="minorHAnsi" w:cstheme="minorHAnsi"/>
          <w:bCs/>
          <w:sz w:val="22"/>
          <w:szCs w:val="22"/>
        </w:rPr>
        <w:t>50 mètres et une forme hexagonale sur l’ensemble de l’emprise.</w:t>
      </w:r>
    </w:p>
    <w:p w:rsidR="005C3736" w:rsidRPr="00955909" w:rsidRDefault="005C3736" w:rsidP="00715579">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Le choix d’utiliser une maille de 150 mètres au lieu de 50 mètres est dû à la forte dispersion de la lumière bleue</w:t>
      </w:r>
      <w:r w:rsidR="002B1C71">
        <w:rPr>
          <w:rFonts w:asciiTheme="minorHAnsi" w:hAnsiTheme="minorHAnsi" w:cstheme="minorHAnsi"/>
          <w:bCs/>
          <w:sz w:val="22"/>
          <w:szCs w:val="22"/>
        </w:rPr>
        <w:t xml:space="preserve"> dans l’atmosphère.</w:t>
      </w:r>
    </w:p>
    <w:p w:rsidR="0071557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Indice des bandes raster R</w:t>
      </w:r>
      <w:r w:rsidR="009A73E6">
        <w:rPr>
          <w:rFonts w:asciiTheme="minorHAnsi" w:hAnsiTheme="minorHAnsi" w:cstheme="minorHAnsi"/>
          <w:bCs/>
          <w:sz w:val="22"/>
          <w:szCs w:val="22"/>
        </w:rPr>
        <w:t>V</w:t>
      </w:r>
      <w:r w:rsidRPr="00955909">
        <w:rPr>
          <w:rFonts w:asciiTheme="minorHAnsi" w:hAnsiTheme="minorHAnsi" w:cstheme="minorHAnsi"/>
          <w:bCs/>
          <w:sz w:val="22"/>
          <w:szCs w:val="22"/>
        </w:rPr>
        <w:t>B (paramètre avancé)</w:t>
      </w:r>
      <w:r w:rsidR="000B1F83">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71557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15579" w:rsidRPr="00EC020F" w:rsidRDefault="00715579" w:rsidP="00270D30">
      <w:pPr>
        <w:pStyle w:val="Standard"/>
        <w:numPr>
          <w:ilvl w:val="1"/>
          <w:numId w:val="8"/>
        </w:numPr>
        <w:jc w:val="both"/>
      </w:pPr>
      <w:r w:rsidRPr="00583632">
        <w:rPr>
          <w:rFonts w:asciiTheme="minorHAnsi" w:hAnsiTheme="minorHAnsi" w:cstheme="minorHAnsi"/>
          <w:bCs/>
          <w:sz w:val="22"/>
          <w:szCs w:val="22"/>
        </w:rPr>
        <w:t xml:space="preserve">Statistiques de </w:t>
      </w:r>
      <w:r w:rsidR="00E44567" w:rsidRPr="00583632">
        <w:rPr>
          <w:rFonts w:asciiTheme="minorHAnsi" w:hAnsiTheme="minorHAnsi" w:cstheme="minorHAnsi"/>
          <w:bCs/>
          <w:sz w:val="22"/>
          <w:szCs w:val="22"/>
        </w:rPr>
        <w:t>lumière bleue</w:t>
      </w:r>
      <w:r w:rsidRPr="00583632">
        <w:rPr>
          <w:rFonts w:asciiTheme="minorHAnsi" w:hAnsiTheme="minorHAnsi" w:cstheme="minorHAnsi"/>
          <w:bCs/>
          <w:sz w:val="22"/>
          <w:szCs w:val="22"/>
        </w:rPr>
        <w:t xml:space="preserve"> : Couche </w:t>
      </w:r>
      <w:r w:rsidR="00971062">
        <w:rPr>
          <w:rFonts w:asciiTheme="minorHAnsi" w:hAnsiTheme="minorHAnsi" w:cstheme="minorHAnsi"/>
          <w:sz w:val="22"/>
          <w:szCs w:val="22"/>
        </w:rPr>
        <w:t xml:space="preserve">vectorielle </w:t>
      </w:r>
      <w:r w:rsidRPr="00583632">
        <w:rPr>
          <w:rFonts w:asciiTheme="minorHAnsi" w:hAnsiTheme="minorHAnsi" w:cstheme="minorHAnsi"/>
          <w:bCs/>
          <w:sz w:val="22"/>
          <w:szCs w:val="22"/>
        </w:rPr>
        <w:t>représentant la valeur</w:t>
      </w:r>
      <w:r w:rsidR="00E12245">
        <w:rPr>
          <w:rFonts w:asciiTheme="minorHAnsi" w:hAnsiTheme="minorHAnsi" w:cstheme="minorHAnsi"/>
          <w:bCs/>
          <w:sz w:val="22"/>
          <w:szCs w:val="22"/>
        </w:rPr>
        <w:t xml:space="preserve"> </w:t>
      </w:r>
      <w:r w:rsidR="004D2DBF">
        <w:rPr>
          <w:rFonts w:asciiTheme="minorHAnsi" w:hAnsiTheme="minorHAnsi" w:cstheme="minorHAnsi"/>
          <w:bCs/>
          <w:sz w:val="22"/>
          <w:szCs w:val="22"/>
        </w:rPr>
        <w:t>moyenne du ratio</w:t>
      </w:r>
      <w:r w:rsidR="00583632" w:rsidRPr="00583632">
        <w:rPr>
          <w:rFonts w:asciiTheme="minorHAnsi" w:hAnsiTheme="minorHAnsi" w:cstheme="minorHAnsi"/>
          <w:bCs/>
          <w:sz w:val="22"/>
          <w:szCs w:val="22"/>
        </w:rPr>
        <w:t xml:space="preserve"> R/B</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c</w:t>
      </w:r>
      <w:r w:rsidRPr="00583632">
        <w:rPr>
          <w:rFonts w:asciiTheme="minorHAnsi" w:hAnsiTheme="minorHAnsi" w:cstheme="minorHAnsi"/>
          <w:bCs/>
          <w:sz w:val="22"/>
          <w:szCs w:val="22"/>
        </w:rPr>
        <w:t>alculé</w:t>
      </w:r>
      <w:r w:rsidR="00080F1F">
        <w:rPr>
          <w:rFonts w:asciiTheme="minorHAnsi" w:hAnsiTheme="minorHAnsi" w:cstheme="minorHAnsi"/>
          <w:bCs/>
          <w:sz w:val="22"/>
          <w:szCs w:val="22"/>
        </w:rPr>
        <w:t>e</w:t>
      </w:r>
      <w:r w:rsidRPr="00583632">
        <w:rPr>
          <w:rFonts w:asciiTheme="minorHAnsi" w:hAnsiTheme="minorHAnsi" w:cstheme="minorHAnsi"/>
          <w:bCs/>
          <w:sz w:val="22"/>
          <w:szCs w:val="22"/>
        </w:rPr>
        <w:t xml:space="preserve"> par maille avec une classification </w:t>
      </w:r>
      <w:r w:rsidR="00435F2F">
        <w:rPr>
          <w:rFonts w:asciiTheme="minorHAnsi" w:hAnsiTheme="minorHAnsi" w:cstheme="minorHAnsi"/>
          <w:bCs/>
          <w:sz w:val="22"/>
          <w:szCs w:val="22"/>
        </w:rPr>
        <w:t xml:space="preserve">décroissante </w:t>
      </w:r>
      <w:r w:rsidRPr="00583632">
        <w:rPr>
          <w:rFonts w:asciiTheme="minorHAnsi" w:hAnsiTheme="minorHAnsi" w:cstheme="minorHAnsi"/>
          <w:bCs/>
          <w:sz w:val="22"/>
          <w:szCs w:val="22"/>
        </w:rPr>
        <w:t>par quantile en 5 classes</w:t>
      </w:r>
      <w:r w:rsidR="00583632" w:rsidRPr="00583632">
        <w:rPr>
          <w:rFonts w:asciiTheme="minorHAnsi" w:hAnsiTheme="minorHAnsi" w:cstheme="minorHAnsi"/>
          <w:bCs/>
          <w:sz w:val="22"/>
          <w:szCs w:val="22"/>
        </w:rPr>
        <w:t>, afin de faire ressortir le bleu</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et</w:t>
      </w:r>
      <w:r w:rsidR="000B7BA0">
        <w:rPr>
          <w:rFonts w:asciiTheme="minorHAnsi" w:hAnsiTheme="minorHAnsi" w:cstheme="minorHAnsi"/>
          <w:bCs/>
          <w:sz w:val="22"/>
          <w:szCs w:val="22"/>
        </w:rPr>
        <w:t xml:space="preserve">, en complément, </w:t>
      </w:r>
      <w:r w:rsidRPr="00583632">
        <w:rPr>
          <w:rFonts w:asciiTheme="minorHAnsi" w:hAnsiTheme="minorHAnsi" w:cstheme="minorHAnsi"/>
          <w:bCs/>
          <w:sz w:val="22"/>
          <w:szCs w:val="22"/>
        </w:rPr>
        <w:t xml:space="preserve">une classe représentant les mailles sans </w:t>
      </w:r>
      <w:r w:rsidR="00583632">
        <w:rPr>
          <w:rFonts w:asciiTheme="minorHAnsi" w:hAnsiTheme="minorHAnsi" w:cstheme="minorHAnsi"/>
          <w:bCs/>
          <w:sz w:val="22"/>
          <w:szCs w:val="22"/>
        </w:rPr>
        <w:t>valeur rouge ou bleue</w:t>
      </w:r>
      <w:r w:rsidRPr="00583632">
        <w:rPr>
          <w:rFonts w:asciiTheme="minorHAnsi" w:hAnsiTheme="minorHAnsi" w:cstheme="minorHAnsi"/>
          <w:bCs/>
          <w:sz w:val="22"/>
          <w:szCs w:val="22"/>
        </w:rPr>
        <w:t xml:space="preserve"> </w:t>
      </w:r>
      <w:r w:rsidR="00583632" w:rsidRPr="00583632">
        <w:rPr>
          <w:rFonts w:asciiTheme="minorHAnsi" w:hAnsiTheme="minorHAnsi" w:cstheme="minorHAnsi"/>
          <w:bCs/>
          <w:sz w:val="22"/>
          <w:szCs w:val="22"/>
        </w:rPr>
        <w:t>(plus fort : 1, moins fort : 5</w:t>
      </w:r>
      <w:r w:rsidR="009E333E">
        <w:rPr>
          <w:rFonts w:asciiTheme="minorHAnsi" w:hAnsiTheme="minorHAnsi" w:cstheme="minorHAnsi"/>
          <w:bCs/>
          <w:sz w:val="22"/>
          <w:szCs w:val="22"/>
        </w:rPr>
        <w:t>, 0 si pas de valeur).</w:t>
      </w:r>
    </w:p>
    <w:p w:rsidR="00D068BE" w:rsidRDefault="00D068BE" w:rsidP="007932BC">
      <w:pPr>
        <w:spacing w:line="264" w:lineRule="auto"/>
        <w:rPr>
          <w:sz w:val="22"/>
        </w:rPr>
      </w:pPr>
    </w:p>
    <w:p w:rsidR="00EC020F" w:rsidRPr="007932BC" w:rsidRDefault="004D2DBF" w:rsidP="007932BC">
      <w:pPr>
        <w:spacing w:line="264" w:lineRule="auto"/>
        <w:rPr>
          <w:rFonts w:ascii="Times New Roman" w:eastAsia="SimSun" w:hAnsi="Times New Roman" w:cs="Arial"/>
          <w:kern w:val="3"/>
          <w:sz w:val="22"/>
          <w:szCs w:val="24"/>
        </w:rPr>
      </w:pPr>
      <w:r>
        <w:rPr>
          <w:sz w:val="22"/>
        </w:rPr>
        <w:t>La Figure 8 présente u</w:t>
      </w:r>
      <w:r w:rsidR="00EC020F" w:rsidRPr="00080F1F">
        <w:rPr>
          <w:sz w:val="22"/>
        </w:rPr>
        <w:t xml:space="preserve">n schéma qui </w:t>
      </w:r>
      <w:r w:rsidR="00405B0B">
        <w:rPr>
          <w:sz w:val="22"/>
        </w:rPr>
        <w:t>synthétise</w:t>
      </w:r>
      <w:r w:rsidR="00EC020F" w:rsidRPr="00080F1F">
        <w:rPr>
          <w:sz w:val="22"/>
        </w:rPr>
        <w:t xml:space="preserve"> les entrées/sorties de l’algorithme :</w:t>
      </w:r>
    </w:p>
    <w:p w:rsidR="002F2FD1" w:rsidRDefault="00EC020F" w:rsidP="00A4457D">
      <w:pPr>
        <w:pStyle w:val="Standard"/>
        <w:keepNext/>
        <w:jc w:val="center"/>
      </w:pPr>
      <w:r>
        <w:rPr>
          <w:noProof/>
          <w:lang w:eastAsia="fr-FR" w:bidi="ar-SA"/>
        </w:rPr>
        <w:drawing>
          <wp:inline distT="0" distB="0" distL="0" distR="0" wp14:anchorId="37491A75" wp14:editId="4A0B2490">
            <wp:extent cx="6120765" cy="41871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4187190"/>
                    </a:xfrm>
                    <a:prstGeom prst="rect">
                      <a:avLst/>
                    </a:prstGeom>
                  </pic:spPr>
                </pic:pic>
              </a:graphicData>
            </a:graphic>
          </wp:inline>
        </w:drawing>
      </w:r>
    </w:p>
    <w:p w:rsidR="00EC020F" w:rsidRDefault="002F2FD1" w:rsidP="00A4457D">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8</w:t>
      </w:r>
      <w:r w:rsidR="00E5626F">
        <w:rPr>
          <w:noProof/>
        </w:rPr>
        <w:fldChar w:fldCharType="end"/>
      </w:r>
      <w:r>
        <w:t xml:space="preserve"> </w:t>
      </w:r>
      <w:r w:rsidRPr="00370B1E">
        <w:t>: Schéma des entrées/sorties du traitement de</w:t>
      </w:r>
      <w:r w:rsidR="00405B0B">
        <w:t xml:space="preserve"> la part des </w:t>
      </w:r>
      <w:r>
        <w:t>émission</w:t>
      </w:r>
      <w:r w:rsidR="00405B0B">
        <w:t>s</w:t>
      </w:r>
      <w:r>
        <w:t xml:space="preserve"> de lumière bleue</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96189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961890"/>
                    </a:xfrm>
                    <a:prstGeom prst="rect">
                      <a:avLst/>
                    </a:prstGeom>
                  </pic:spPr>
                </pic:pic>
              </a:graphicData>
            </a:graphic>
          </wp:inline>
        </w:drawing>
      </w:r>
    </w:p>
    <w:p w:rsidR="00B87BB7" w:rsidRPr="009E333E" w:rsidRDefault="001E3923" w:rsidP="00A4457D">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9</w:t>
      </w:r>
      <w:r w:rsidR="00E5626F">
        <w:rPr>
          <w:noProof/>
        </w:rPr>
        <w:fldChar w:fldCharType="end"/>
      </w:r>
      <w:r>
        <w:t xml:space="preserve"> : Interface du calcul</w:t>
      </w:r>
      <w:r w:rsidR="00405B0B">
        <w:t xml:space="preserve"> de la part des </w:t>
      </w:r>
      <w:r>
        <w:t>émission</w:t>
      </w:r>
      <w:r w:rsidR="00950FA1">
        <w:t>s</w:t>
      </w:r>
      <w:r>
        <w:t xml:space="preserve"> dans la lumière bleue du spectre</w:t>
      </w:r>
    </w:p>
    <w:p w:rsidR="009E333E" w:rsidRDefault="009E333E" w:rsidP="009E333E">
      <w:pPr>
        <w:pStyle w:val="Standard"/>
        <w:ind w:left="1080"/>
        <w:jc w:val="both"/>
      </w:pPr>
    </w:p>
    <w:p w:rsidR="001A7375" w:rsidRDefault="001A7375" w:rsidP="00A665BB">
      <w:pPr>
        <w:pStyle w:val="Titre2numrot"/>
        <w:numPr>
          <w:ilvl w:val="1"/>
          <w:numId w:val="7"/>
        </w:numPr>
      </w:pPr>
      <w:bookmarkStart w:id="19" w:name="_Toc140485252"/>
      <w:r>
        <w:t>Traitements</w:t>
      </w:r>
      <w:bookmarkEnd w:id="19"/>
    </w:p>
    <w:p w:rsidR="00A318BE" w:rsidRDefault="00A44C3A" w:rsidP="00A44C3A">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 </w:t>
      </w:r>
      <w:r>
        <w:rPr>
          <w:sz w:val="22"/>
        </w:rPr>
        <w:t>pour chaque maille (ou autre polygone e</w:t>
      </w:r>
      <w:r w:rsidR="00883617">
        <w:rPr>
          <w:sz w:val="22"/>
        </w:rPr>
        <w:t xml:space="preserve">n entrée à la place) la </w:t>
      </w:r>
      <w:r w:rsidR="003B1C59">
        <w:rPr>
          <w:sz w:val="22"/>
        </w:rPr>
        <w:t xml:space="preserve">valeur </w:t>
      </w:r>
      <w:r w:rsidR="00883617">
        <w:rPr>
          <w:sz w:val="22"/>
        </w:rPr>
        <w:t>moyenne</w:t>
      </w:r>
      <w:r>
        <w:rPr>
          <w:sz w:val="22"/>
        </w:rPr>
        <w:t xml:space="preserve"> </w:t>
      </w:r>
      <w:r w:rsidR="003B1C59">
        <w:rPr>
          <w:sz w:val="22"/>
        </w:rPr>
        <w:t>du</w:t>
      </w:r>
      <w:r>
        <w:rPr>
          <w:sz w:val="22"/>
        </w:rPr>
        <w:t xml:space="preserve"> ratio</w:t>
      </w:r>
      <w:r w:rsidR="003672E1">
        <w:rPr>
          <w:sz w:val="22"/>
        </w:rPr>
        <w:t xml:space="preserve"> entre les bandes</w:t>
      </w:r>
      <w:r>
        <w:rPr>
          <w:sz w:val="22"/>
        </w:rPr>
        <w:t xml:space="preserve"> Rouge / </w:t>
      </w:r>
      <w:r w:rsidR="0069126D">
        <w:rPr>
          <w:sz w:val="22"/>
        </w:rPr>
        <w:t xml:space="preserve">Bleue </w:t>
      </w:r>
      <w:r w:rsidR="003B1C59">
        <w:rPr>
          <w:sz w:val="22"/>
        </w:rPr>
        <w:t>calculé</w:t>
      </w:r>
      <w:r w:rsidR="003672E1">
        <w:rPr>
          <w:sz w:val="22"/>
        </w:rPr>
        <w:t>e</w:t>
      </w:r>
      <w:r w:rsidR="003B1C59">
        <w:rPr>
          <w:sz w:val="22"/>
        </w:rPr>
        <w:t xml:space="preserve"> à partir de l’image</w:t>
      </w:r>
      <w:r w:rsidR="0069126D">
        <w:rPr>
          <w:sz w:val="22"/>
        </w:rPr>
        <w:t xml:space="preserve"> satellite.</w:t>
      </w:r>
      <w:r w:rsidR="00543006">
        <w:rPr>
          <w:sz w:val="22"/>
        </w:rPr>
        <w:t xml:space="preserve"> </w:t>
      </w:r>
    </w:p>
    <w:p w:rsidR="00A44C3A" w:rsidRDefault="00543006" w:rsidP="00A44C3A">
      <w:pPr>
        <w:pStyle w:val="Corpsdetexte"/>
        <w:spacing w:after="120" w:line="240" w:lineRule="auto"/>
        <w:ind w:left="360"/>
        <w:jc w:val="both"/>
        <w:rPr>
          <w:sz w:val="22"/>
        </w:rPr>
      </w:pPr>
      <w:r>
        <w:rPr>
          <w:sz w:val="22"/>
        </w:rPr>
        <w:t>Voici les principales étapes de l’algorithme :</w:t>
      </w:r>
    </w:p>
    <w:p w:rsidR="003672E1" w:rsidRPr="004A4AB9" w:rsidRDefault="003672E1" w:rsidP="003672E1">
      <w:pPr>
        <w:pStyle w:val="Corpsdetexte"/>
        <w:numPr>
          <w:ilvl w:val="0"/>
          <w:numId w:val="10"/>
        </w:numPr>
        <w:spacing w:after="120" w:line="240" w:lineRule="auto"/>
        <w:jc w:val="both"/>
        <w:rPr>
          <w:sz w:val="22"/>
        </w:rPr>
      </w:pPr>
      <w:r>
        <w:rPr>
          <w:sz w:val="22"/>
        </w:rPr>
        <w:t>Récupération de la couche de la zone d’étude. S’il n’y a pas de couche, alors l’emprise de la maille importée sera considérée comme zone d’étude, ou bien l’emprise de la couche raster de l’image satellite ;</w:t>
      </w:r>
    </w:p>
    <w:p w:rsidR="003C3F18" w:rsidRPr="004A4AB9" w:rsidRDefault="003C3F18" w:rsidP="00270D30">
      <w:pPr>
        <w:pStyle w:val="Corpsdetexte"/>
        <w:numPr>
          <w:ilvl w:val="0"/>
          <w:numId w:val="10"/>
        </w:numPr>
        <w:spacing w:after="120" w:line="240" w:lineRule="auto"/>
        <w:jc w:val="both"/>
        <w:rPr>
          <w:sz w:val="22"/>
        </w:rPr>
      </w:pPr>
      <w:r w:rsidRPr="004A4AB9">
        <w:rPr>
          <w:sz w:val="22"/>
        </w:rPr>
        <w:t>Déc</w:t>
      </w:r>
      <w:r>
        <w:rPr>
          <w:sz w:val="22"/>
        </w:rPr>
        <w:t xml:space="preserve">oupage de l’image satellite </w:t>
      </w:r>
      <w:r w:rsidR="003B1C59">
        <w:rPr>
          <w:sz w:val="22"/>
        </w:rPr>
        <w:t>selon la</w:t>
      </w:r>
      <w:r>
        <w:rPr>
          <w:sz w:val="22"/>
        </w:rPr>
        <w:t xml:space="preserve">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Découpage </w:t>
      </w:r>
      <w:r w:rsidR="00F11E10">
        <w:rPr>
          <w:sz w:val="22"/>
        </w:rPr>
        <w:t>de</w:t>
      </w:r>
      <w:r w:rsidRPr="004A4AB9">
        <w:rPr>
          <w:sz w:val="22"/>
        </w:rPr>
        <w:t xml:space="preserve"> la </w:t>
      </w:r>
      <w:r>
        <w:rPr>
          <w:sz w:val="22"/>
        </w:rPr>
        <w:t>maille</w:t>
      </w:r>
      <w:r w:rsidRPr="004A4AB9">
        <w:rPr>
          <w:sz w:val="22"/>
        </w:rPr>
        <w:t xml:space="preserve"> </w:t>
      </w:r>
      <w:r w:rsidR="00A318BE">
        <w:rPr>
          <w:sz w:val="22"/>
        </w:rPr>
        <w:t>(</w:t>
      </w:r>
      <w:r w:rsidRPr="004A4AB9">
        <w:rPr>
          <w:sz w:val="22"/>
        </w:rPr>
        <w:t xml:space="preserve">si elle </w:t>
      </w:r>
      <w:r>
        <w:rPr>
          <w:sz w:val="22"/>
        </w:rPr>
        <w:t>est importée)</w:t>
      </w:r>
      <w:r w:rsidRPr="004A4AB9">
        <w:rPr>
          <w:sz w:val="22"/>
        </w:rPr>
        <w:t xml:space="preserve"> </w:t>
      </w:r>
      <w:r w:rsidR="00BB203A">
        <w:rPr>
          <w:sz w:val="22"/>
        </w:rPr>
        <w:t>selon</w:t>
      </w:r>
      <w:r>
        <w:rPr>
          <w:sz w:val="22"/>
        </w:rPr>
        <w:t xml:space="preserve"> la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Si </w:t>
      </w:r>
      <w:r w:rsidR="003672E1">
        <w:rPr>
          <w:sz w:val="22"/>
        </w:rPr>
        <w:t>absence</w:t>
      </w:r>
      <w:r w:rsidRPr="004A4AB9">
        <w:rPr>
          <w:sz w:val="22"/>
        </w:rPr>
        <w:t xml:space="preserve"> </w:t>
      </w:r>
      <w:r w:rsidR="003672E1">
        <w:rPr>
          <w:sz w:val="22"/>
        </w:rPr>
        <w:t xml:space="preserve">de </w:t>
      </w:r>
      <w:r w:rsidRPr="004A4AB9">
        <w:rPr>
          <w:sz w:val="22"/>
        </w:rPr>
        <w:t>maille</w:t>
      </w:r>
      <w:r w:rsidR="003672E1">
        <w:rPr>
          <w:sz w:val="22"/>
        </w:rPr>
        <w:t>, création d’une maille</w:t>
      </w:r>
      <w:r w:rsidRPr="004A4AB9">
        <w:rPr>
          <w:sz w:val="22"/>
        </w:rPr>
        <w:t xml:space="preserve"> en fonction de l’emprise</w:t>
      </w:r>
      <w:r w:rsidR="003672E1">
        <w:rPr>
          <w:sz w:val="22"/>
        </w:rPr>
        <w:t xml:space="preserve"> de la zone d’étude</w:t>
      </w:r>
      <w:r w:rsidRPr="004A4AB9">
        <w:rPr>
          <w:sz w:val="22"/>
        </w:rPr>
        <w:t xml:space="preserve"> et des paramètres </w:t>
      </w:r>
      <w:r w:rsidR="00804957">
        <w:rPr>
          <w:sz w:val="22"/>
        </w:rPr>
        <w:t>renseignés en entrée</w:t>
      </w:r>
      <w:r w:rsidR="003672E1">
        <w:rPr>
          <w:sz w:val="22"/>
        </w:rPr>
        <w:t xml:space="preserve"> (diamètre et type de maille) ;</w:t>
      </w:r>
    </w:p>
    <w:p w:rsidR="00D00387" w:rsidRPr="00D00387" w:rsidRDefault="00D00387" w:rsidP="00270D30">
      <w:pPr>
        <w:pStyle w:val="Corpsdetexte"/>
        <w:numPr>
          <w:ilvl w:val="0"/>
          <w:numId w:val="10"/>
        </w:numPr>
        <w:spacing w:after="120" w:line="240" w:lineRule="auto"/>
        <w:jc w:val="both"/>
        <w:rPr>
          <w:sz w:val="22"/>
        </w:rPr>
      </w:pPr>
      <w:r w:rsidRPr="00D00387">
        <w:rPr>
          <w:sz w:val="22"/>
        </w:rPr>
        <w:t>Statistiques (écart-type, somme, moyenne) par maille dans le bleu et dans le rouge</w:t>
      </w:r>
      <w:r w:rsidR="003672E1">
        <w:rPr>
          <w:sz w:val="22"/>
        </w:rPr>
        <w:t> ;</w:t>
      </w:r>
    </w:p>
    <w:p w:rsidR="00D00387" w:rsidRDefault="00D00387" w:rsidP="00270D30">
      <w:pPr>
        <w:pStyle w:val="Corpsdetexte"/>
        <w:numPr>
          <w:ilvl w:val="0"/>
          <w:numId w:val="10"/>
        </w:numPr>
        <w:spacing w:after="120" w:line="240" w:lineRule="auto"/>
        <w:jc w:val="both"/>
        <w:rPr>
          <w:sz w:val="22"/>
        </w:rPr>
      </w:pPr>
      <w:r w:rsidRPr="00D00387">
        <w:rPr>
          <w:sz w:val="22"/>
        </w:rPr>
        <w:t xml:space="preserve">Calcul </w:t>
      </w:r>
      <w:r w:rsidR="003672E1">
        <w:rPr>
          <w:sz w:val="22"/>
        </w:rPr>
        <w:t xml:space="preserve">de la moyenne du </w:t>
      </w:r>
      <w:r w:rsidRPr="00D00387">
        <w:rPr>
          <w:sz w:val="22"/>
        </w:rPr>
        <w:t>champ R/B</w:t>
      </w:r>
      <w:r w:rsidR="003672E1">
        <w:rPr>
          <w:sz w:val="22"/>
        </w:rPr>
        <w:t>. S</w:t>
      </w:r>
      <w:r w:rsidRPr="00D00387">
        <w:rPr>
          <w:sz w:val="22"/>
        </w:rPr>
        <w:t xml:space="preserve">i une des bandes vaut </w:t>
      </w:r>
      <w:r w:rsidR="00BD6368" w:rsidRPr="00D00387">
        <w:rPr>
          <w:sz w:val="22"/>
        </w:rPr>
        <w:t>zéro</w:t>
      </w:r>
      <w:r w:rsidR="00BD6368">
        <w:rPr>
          <w:sz w:val="22"/>
        </w:rPr>
        <w:t xml:space="preserve">, </w:t>
      </w:r>
      <w:r w:rsidR="00BD6368" w:rsidRPr="00D00387">
        <w:rPr>
          <w:sz w:val="22"/>
        </w:rPr>
        <w:t>la</w:t>
      </w:r>
      <w:r w:rsidR="0069126D">
        <w:rPr>
          <w:sz w:val="22"/>
        </w:rPr>
        <w:t xml:space="preserve"> valeur </w:t>
      </w:r>
      <w:r w:rsidRPr="00D00387">
        <w:rPr>
          <w:sz w:val="22"/>
        </w:rPr>
        <w:t>NULL</w:t>
      </w:r>
      <w:r w:rsidR="00BD6368">
        <w:rPr>
          <w:sz w:val="22"/>
        </w:rPr>
        <w:t xml:space="preserve"> est affectée</w:t>
      </w:r>
      <w:r w:rsidR="003672E1">
        <w:rPr>
          <w:sz w:val="22"/>
        </w:rPr>
        <w:t> ;</w:t>
      </w:r>
    </w:p>
    <w:p w:rsidR="000E79B6" w:rsidRPr="000E79B6" w:rsidRDefault="000E79B6" w:rsidP="00270D30">
      <w:pPr>
        <w:pStyle w:val="Corpsdetexte"/>
        <w:numPr>
          <w:ilvl w:val="0"/>
          <w:numId w:val="10"/>
        </w:numPr>
        <w:spacing w:after="120" w:line="240" w:lineRule="auto"/>
        <w:jc w:val="both"/>
        <w:rPr>
          <w:sz w:val="22"/>
        </w:rPr>
      </w:pPr>
      <w:r w:rsidRPr="004A4AB9">
        <w:rPr>
          <w:sz w:val="22"/>
        </w:rPr>
        <w:t xml:space="preserve">Classification </w:t>
      </w:r>
      <w:r w:rsidR="00E147D6">
        <w:rPr>
          <w:sz w:val="22"/>
        </w:rPr>
        <w:t xml:space="preserve">décroissante </w:t>
      </w:r>
      <w:r w:rsidRPr="004A4AB9">
        <w:rPr>
          <w:sz w:val="22"/>
        </w:rPr>
        <w:t xml:space="preserve">en </w:t>
      </w:r>
      <w:r>
        <w:rPr>
          <w:sz w:val="22"/>
        </w:rPr>
        <w:t>5</w:t>
      </w:r>
      <w:r w:rsidR="00054B3D">
        <w:rPr>
          <w:sz w:val="22"/>
        </w:rPr>
        <w:t xml:space="preserve"> catégories par qua</w:t>
      </w:r>
      <w:r w:rsidRPr="004A4AB9">
        <w:rPr>
          <w:sz w:val="22"/>
        </w:rPr>
        <w:t>ntile</w:t>
      </w:r>
      <w:r>
        <w:rPr>
          <w:sz w:val="22"/>
        </w:rPr>
        <w:t xml:space="preserve">, plus une classe pour les mailles sans valeur </w:t>
      </w:r>
      <w:r w:rsidR="003672E1">
        <w:rPr>
          <w:sz w:val="22"/>
        </w:rPr>
        <w:t xml:space="preserve">dans le </w:t>
      </w:r>
      <w:r>
        <w:rPr>
          <w:sz w:val="22"/>
        </w:rPr>
        <w:t xml:space="preserve">rouge ou </w:t>
      </w:r>
      <w:r w:rsidR="003672E1">
        <w:rPr>
          <w:sz w:val="22"/>
        </w:rPr>
        <w:t>le bleu</w:t>
      </w:r>
      <w:r w:rsidR="00A82945">
        <w:rPr>
          <w:sz w:val="22"/>
        </w:rPr>
        <w:t xml:space="preserve"> </w:t>
      </w:r>
      <w:r w:rsidR="00A82945" w:rsidRPr="00D00387">
        <w:rPr>
          <w:sz w:val="22"/>
        </w:rPr>
        <w:t>(</w:t>
      </w:r>
      <w:r w:rsidRPr="00D00387">
        <w:rPr>
          <w:sz w:val="22"/>
        </w:rPr>
        <w:t>plus fort : 1, moins fort : 5</w:t>
      </w:r>
      <w:r w:rsidR="003672E1">
        <w:rPr>
          <w:sz w:val="22"/>
        </w:rPr>
        <w:t>, 0 si pas de valeur) ;</w:t>
      </w:r>
    </w:p>
    <w:p w:rsidR="00EC1207" w:rsidRPr="004A4AB9" w:rsidRDefault="00EC1207" w:rsidP="00270D30">
      <w:pPr>
        <w:pStyle w:val="Corpsdetexte"/>
        <w:numPr>
          <w:ilvl w:val="0"/>
          <w:numId w:val="10"/>
        </w:numPr>
        <w:spacing w:after="120" w:line="240" w:lineRule="auto"/>
        <w:jc w:val="both"/>
        <w:rPr>
          <w:sz w:val="22"/>
        </w:rPr>
      </w:pPr>
      <w:r w:rsidRPr="004A4AB9">
        <w:rPr>
          <w:sz w:val="22"/>
        </w:rPr>
        <w:t>Application de la symbologie par défaut</w:t>
      </w:r>
      <w:r>
        <w:rPr>
          <w:sz w:val="22"/>
        </w:rPr>
        <w:t xml:space="preserve"> (couleurs vert vers rouge</w:t>
      </w:r>
      <w:r w:rsidR="003672E1">
        <w:rPr>
          <w:sz w:val="22"/>
        </w:rPr>
        <w:t>) ;</w:t>
      </w:r>
    </w:p>
    <w:p w:rsidR="0056445E" w:rsidRPr="0056445E" w:rsidRDefault="0056445E" w:rsidP="0056445E">
      <w:pPr>
        <w:jc w:val="both"/>
        <w:rPr>
          <w:sz w:val="22"/>
          <w:szCs w:val="22"/>
          <w:lang w:eastAsia="en-US" w:bidi="ar-SA"/>
        </w:rPr>
      </w:pPr>
      <w:r w:rsidRPr="0056445E">
        <w:rPr>
          <w:sz w:val="22"/>
          <w:szCs w:val="22"/>
          <w:lang w:eastAsia="en-US" w:bidi="ar-SA"/>
        </w:rPr>
        <w:lastRenderedPageBreak/>
        <w:t>Voir Figure 1</w:t>
      </w:r>
      <w:r>
        <w:rPr>
          <w:sz w:val="22"/>
          <w:szCs w:val="22"/>
          <w:lang w:eastAsia="en-US" w:bidi="ar-SA"/>
        </w:rPr>
        <w:t>7</w:t>
      </w:r>
      <w:r w:rsidRPr="0056445E">
        <w:rPr>
          <w:sz w:val="22"/>
          <w:szCs w:val="22"/>
          <w:lang w:eastAsia="en-US" w:bidi="ar-SA"/>
        </w:rPr>
        <w:t xml:space="preserve"> en Annexe pour la carte de résultat du calcul de l’indicateur sur la commune de Montpellier en 2020.</w:t>
      </w:r>
    </w:p>
    <w:p w:rsidR="00A44C3A" w:rsidRDefault="00A44C3A" w:rsidP="0097493C">
      <w:pPr>
        <w:pStyle w:val="Style5"/>
      </w:pPr>
    </w:p>
    <w:p w:rsidR="00FF2013" w:rsidRDefault="00FF2013" w:rsidP="00A665BB">
      <w:pPr>
        <w:pStyle w:val="Titre2numrot"/>
        <w:numPr>
          <w:ilvl w:val="1"/>
          <w:numId w:val="7"/>
        </w:numPr>
      </w:pPr>
      <w:bookmarkStart w:id="20" w:name="_Toc140485253"/>
      <w:r>
        <w:t>Limites et perspectives</w:t>
      </w:r>
      <w:bookmarkEnd w:id="20"/>
    </w:p>
    <w:p w:rsidR="003672E1" w:rsidRPr="00883617" w:rsidRDefault="003672E1" w:rsidP="003672E1">
      <w:pPr>
        <w:pStyle w:val="Paragraphedeliste"/>
        <w:ind w:left="360"/>
        <w:rPr>
          <w:sz w:val="22"/>
          <w:szCs w:val="22"/>
          <w:lang w:eastAsia="en-US" w:bidi="ar-SA"/>
        </w:rPr>
      </w:pPr>
      <w:r w:rsidRPr="00E147D6">
        <w:rPr>
          <w:sz w:val="22"/>
          <w:szCs w:val="22"/>
          <w:lang w:eastAsia="en-US" w:bidi="ar-SA"/>
        </w:rPr>
        <w:t xml:space="preserve">Au regard de la faible sensibilité des capteurs utilisés actuellement et de la forte absorption du bleu dans l’atmosphère, il </w:t>
      </w:r>
      <w:r>
        <w:rPr>
          <w:sz w:val="22"/>
          <w:szCs w:val="22"/>
          <w:lang w:eastAsia="en-US" w:bidi="ar-SA"/>
        </w:rPr>
        <w:t>importe de</w:t>
      </w:r>
      <w:r w:rsidRPr="00E147D6">
        <w:rPr>
          <w:sz w:val="22"/>
          <w:szCs w:val="22"/>
          <w:lang w:eastAsia="en-US" w:bidi="ar-SA"/>
        </w:rPr>
        <w:t xml:space="preserve"> rester prudent </w:t>
      </w:r>
      <w:r>
        <w:rPr>
          <w:sz w:val="22"/>
          <w:szCs w:val="22"/>
          <w:lang w:eastAsia="en-US" w:bidi="ar-SA"/>
        </w:rPr>
        <w:t>quant à</w:t>
      </w:r>
      <w:r w:rsidRPr="00E147D6">
        <w:rPr>
          <w:sz w:val="22"/>
          <w:szCs w:val="22"/>
          <w:lang w:eastAsia="en-US" w:bidi="ar-SA"/>
        </w:rPr>
        <w:t xml:space="preserve"> l’interprétation de cet indicateur. </w:t>
      </w:r>
      <w:r>
        <w:rPr>
          <w:sz w:val="22"/>
          <w:szCs w:val="22"/>
          <w:lang w:eastAsia="en-US" w:bidi="ar-SA"/>
        </w:rPr>
        <w:t xml:space="preserve">A noter qu’il reste actuellement parfois difficile d’identifier les sources lumineuses orientées vers le sol (peu perçues par les satellites), et notamment après travaux de rénovation avec des LED qui sont pourtant les plus émettrices dans le bleu. </w:t>
      </w:r>
    </w:p>
    <w:p w:rsidR="00CB407C" w:rsidRPr="00CB78F8" w:rsidRDefault="0069126D" w:rsidP="00962407">
      <w:pPr>
        <w:ind w:left="360"/>
        <w:rPr>
          <w:sz w:val="22"/>
          <w:szCs w:val="22"/>
          <w:lang w:eastAsia="en-US" w:bidi="ar-SA"/>
        </w:rPr>
      </w:pPr>
      <w:r>
        <w:rPr>
          <w:sz w:val="22"/>
          <w:szCs w:val="22"/>
          <w:lang w:eastAsia="en-US" w:bidi="ar-SA"/>
        </w:rPr>
        <w:t>Un p</w:t>
      </w:r>
      <w:r w:rsidR="004C18BE" w:rsidRPr="00CB78F8">
        <w:rPr>
          <w:sz w:val="22"/>
          <w:szCs w:val="22"/>
          <w:lang w:eastAsia="en-US" w:bidi="ar-SA"/>
        </w:rPr>
        <w:t>rétraitement pour supprimer les pixels mono-</w:t>
      </w:r>
      <w:r w:rsidR="005B2418" w:rsidRPr="00CB78F8">
        <w:rPr>
          <w:sz w:val="22"/>
          <w:szCs w:val="22"/>
          <w:lang w:eastAsia="en-US" w:bidi="ar-SA"/>
        </w:rPr>
        <w:t>couleur</w:t>
      </w:r>
      <w:r w:rsidR="004C18BE" w:rsidRPr="00CB78F8">
        <w:rPr>
          <w:sz w:val="22"/>
          <w:szCs w:val="22"/>
          <w:lang w:eastAsia="en-US" w:bidi="ar-SA"/>
        </w:rPr>
        <w:t xml:space="preserve"> </w:t>
      </w:r>
      <w:r w:rsidR="003672E1">
        <w:rPr>
          <w:sz w:val="22"/>
          <w:szCs w:val="22"/>
          <w:lang w:eastAsia="en-US" w:bidi="ar-SA"/>
        </w:rPr>
        <w:t>qui correspondent à du </w:t>
      </w:r>
      <w:r w:rsidR="003672E1" w:rsidRPr="00CB78F8">
        <w:rPr>
          <w:sz w:val="22"/>
          <w:szCs w:val="22"/>
          <w:lang w:eastAsia="en-US" w:bidi="ar-SA"/>
        </w:rPr>
        <w:t>«</w:t>
      </w:r>
      <w:r w:rsidR="003672E1">
        <w:rPr>
          <w:sz w:val="22"/>
          <w:szCs w:val="22"/>
          <w:lang w:eastAsia="en-US" w:bidi="ar-SA"/>
        </w:rPr>
        <w:t> </w:t>
      </w:r>
      <w:r w:rsidR="004C18BE" w:rsidRPr="00CB78F8">
        <w:rPr>
          <w:sz w:val="22"/>
          <w:szCs w:val="22"/>
          <w:lang w:eastAsia="en-US" w:bidi="ar-SA"/>
        </w:rPr>
        <w:t>bruit</w:t>
      </w:r>
      <w:r w:rsidR="003672E1">
        <w:rPr>
          <w:sz w:val="22"/>
          <w:szCs w:val="22"/>
          <w:lang w:eastAsia="en-US" w:bidi="ar-SA"/>
        </w:rPr>
        <w:t> » sur les images</w:t>
      </w:r>
      <w:r>
        <w:rPr>
          <w:sz w:val="22"/>
          <w:szCs w:val="22"/>
          <w:lang w:eastAsia="en-US" w:bidi="ar-SA"/>
        </w:rPr>
        <w:t xml:space="preserve"> (en plus </w:t>
      </w:r>
      <w:r w:rsidR="003672E1">
        <w:rPr>
          <w:sz w:val="22"/>
          <w:szCs w:val="22"/>
          <w:lang w:eastAsia="en-US" w:bidi="ar-SA"/>
        </w:rPr>
        <w:t>du prétraitement des</w:t>
      </w:r>
      <w:r>
        <w:rPr>
          <w:sz w:val="22"/>
          <w:szCs w:val="22"/>
          <w:lang w:eastAsia="en-US" w:bidi="ar-SA"/>
        </w:rPr>
        <w:t xml:space="preserve"> zones sombres) permet d’améliorer le résultat</w:t>
      </w:r>
      <w:r w:rsidR="003672E1">
        <w:rPr>
          <w:sz w:val="22"/>
          <w:szCs w:val="22"/>
          <w:lang w:eastAsia="en-US" w:bidi="ar-SA"/>
        </w:rPr>
        <w:t>. Il reste cependant encore parfois</w:t>
      </w:r>
      <w:r>
        <w:rPr>
          <w:sz w:val="22"/>
          <w:szCs w:val="22"/>
          <w:lang w:eastAsia="en-US" w:bidi="ar-SA"/>
        </w:rPr>
        <w:t xml:space="preserve"> délicat de faire la distinction entre les</w:t>
      </w:r>
      <w:r w:rsidR="003672E1">
        <w:rPr>
          <w:sz w:val="22"/>
          <w:szCs w:val="22"/>
          <w:lang w:eastAsia="en-US" w:bidi="ar-SA"/>
        </w:rPr>
        <w:t xml:space="preserve"> pixels mono-couleur du</w:t>
      </w:r>
      <w:r>
        <w:rPr>
          <w:sz w:val="22"/>
          <w:szCs w:val="22"/>
          <w:lang w:eastAsia="en-US" w:bidi="ar-SA"/>
        </w:rPr>
        <w:t>s au bruit et les autres</w:t>
      </w:r>
      <w:r w:rsidR="00E0306A">
        <w:rPr>
          <w:sz w:val="22"/>
          <w:szCs w:val="22"/>
          <w:lang w:eastAsia="en-US" w:bidi="ar-SA"/>
        </w:rPr>
        <w:t xml:space="preserve"> qui correspondent à ce qui est réellement observé</w:t>
      </w:r>
      <w:r>
        <w:rPr>
          <w:sz w:val="22"/>
          <w:szCs w:val="22"/>
          <w:lang w:eastAsia="en-US" w:bidi="ar-SA"/>
        </w:rPr>
        <w:t>.</w:t>
      </w:r>
      <w:r w:rsidR="003672E1">
        <w:rPr>
          <w:sz w:val="22"/>
          <w:szCs w:val="22"/>
          <w:lang w:eastAsia="en-US" w:bidi="ar-SA"/>
        </w:rPr>
        <w:t xml:space="preserve"> Les travaux se poursuivent pour améliorer ces prétraitements.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CB407C" w:rsidP="00270D30">
      <w:pPr>
        <w:pStyle w:val="Titre1numrot"/>
        <w:numPr>
          <w:ilvl w:val="0"/>
          <w:numId w:val="7"/>
        </w:numPr>
        <w:spacing w:before="240"/>
      </w:pPr>
      <w:bookmarkStart w:id="21" w:name="_Toc140485254"/>
      <w:r>
        <w:t>Nombre de sources lumineuses visibles</w:t>
      </w:r>
      <w:bookmarkEnd w:id="21"/>
    </w:p>
    <w:p w:rsidR="003672E1" w:rsidRDefault="003672E1" w:rsidP="003672E1">
      <w:pPr>
        <w:jc w:val="both"/>
        <w:rPr>
          <w:sz w:val="22"/>
          <w:szCs w:val="22"/>
          <w:lang w:eastAsia="en-US" w:bidi="ar-SA"/>
        </w:rPr>
      </w:pPr>
      <w:r w:rsidRPr="000A43EA">
        <w:rPr>
          <w:sz w:val="22"/>
          <w:szCs w:val="22"/>
          <w:lang w:eastAsia="en-US" w:bidi="ar-SA"/>
        </w:rPr>
        <w:t xml:space="preserve">Cet indicateur </w:t>
      </w:r>
      <w:r>
        <w:rPr>
          <w:sz w:val="22"/>
          <w:szCs w:val="22"/>
          <w:lang w:eastAsia="en-US" w:bidi="ar-SA"/>
        </w:rPr>
        <w:t xml:space="preserve">vise à </w:t>
      </w:r>
      <w:r w:rsidRPr="000A43EA">
        <w:rPr>
          <w:sz w:val="22"/>
          <w:szCs w:val="22"/>
          <w:lang w:eastAsia="en-US" w:bidi="ar-SA"/>
        </w:rPr>
        <w:t xml:space="preserve">évaluer le nombre de sources lumineuses visibles par un observateur à une hauteur donnée </w:t>
      </w:r>
      <w:r>
        <w:rPr>
          <w:sz w:val="22"/>
          <w:szCs w:val="22"/>
          <w:lang w:eastAsia="en-US" w:bidi="ar-SA"/>
        </w:rPr>
        <w:t>(définie en paramètre). La hauteur de la source lumineuse (également modifiable en paramètre) correspond généralement à la hauteur des lampadaires, définie à 6 mètres</w:t>
      </w:r>
      <w:r w:rsidR="00CE6FED">
        <w:rPr>
          <w:sz w:val="22"/>
          <w:szCs w:val="22"/>
          <w:lang w:eastAsia="en-US" w:bidi="ar-SA"/>
        </w:rPr>
        <w:t xml:space="preserve"> par défaut</w:t>
      </w:r>
      <w:r>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Le résultat brut est produit sous format Raster où chaque pixel indique le nombre de sources visibles, en fonction des points lumineux </w:t>
      </w:r>
      <w:r w:rsidR="00814D82">
        <w:rPr>
          <w:sz w:val="22"/>
          <w:szCs w:val="22"/>
          <w:lang w:eastAsia="en-US" w:bidi="ar-SA"/>
        </w:rPr>
        <w:t>identifiés</w:t>
      </w:r>
      <w:r>
        <w:rPr>
          <w:sz w:val="22"/>
          <w:szCs w:val="22"/>
          <w:lang w:eastAsia="en-US" w:bidi="ar-SA"/>
        </w:rPr>
        <w:t xml:space="preserve"> et du relief avec le bâti (et éventuellement la végétation) qui peuvent être des masques visuels à la lumière.</w:t>
      </w:r>
    </w:p>
    <w:p w:rsidR="003672E1" w:rsidRDefault="003672E1" w:rsidP="003672E1">
      <w:pPr>
        <w:jc w:val="both"/>
        <w:rPr>
          <w:sz w:val="22"/>
          <w:szCs w:val="22"/>
          <w:lang w:eastAsia="en-US" w:bidi="ar-SA"/>
        </w:rPr>
      </w:pPr>
      <w:r>
        <w:rPr>
          <w:sz w:val="22"/>
          <w:szCs w:val="22"/>
          <w:lang w:eastAsia="en-US" w:bidi="ar-SA"/>
        </w:rPr>
        <w:t>Le résultat final est ensuite représenté par maille (de taille et de forme paramétrables), avec le nombre moyen de sources visibles pour un observateur à une hauteur donnée, et avec une classification par quantile du nombre de sources visibles.</w:t>
      </w:r>
    </w:p>
    <w:p w:rsidR="003672E1" w:rsidRDefault="003672E1" w:rsidP="003672E1">
      <w:pPr>
        <w:jc w:val="both"/>
        <w:rPr>
          <w:sz w:val="22"/>
          <w:szCs w:val="22"/>
          <w:lang w:eastAsia="en-US" w:bidi="ar-SA"/>
        </w:rPr>
      </w:pPr>
      <w:r>
        <w:rPr>
          <w:sz w:val="22"/>
          <w:szCs w:val="22"/>
          <w:lang w:eastAsia="en-US" w:bidi="ar-SA"/>
        </w:rPr>
        <w:t>Ce traitement final nécessite au préalable trois étapes différentes, qui sont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’extraction des points lumi</w:t>
      </w:r>
      <w:r>
        <w:rPr>
          <w:sz w:val="22"/>
          <w:szCs w:val="22"/>
          <w:lang w:eastAsia="en-US" w:bidi="ar-SA"/>
        </w:rPr>
        <w:t>neux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 xml:space="preserve">e calcul du MNS </w:t>
      </w:r>
      <w:r w:rsidR="003672E1" w:rsidRPr="00660979">
        <w:rPr>
          <w:sz w:val="22"/>
          <w:szCs w:val="22"/>
        </w:rPr>
        <w:t>(Modèle Numérique de Surface)</w:t>
      </w:r>
      <w:r>
        <w:rPr>
          <w:sz w:val="22"/>
          <w:szCs w:val="22"/>
        </w:rPr>
        <w:t> </w:t>
      </w:r>
      <w:r>
        <w:rPr>
          <w:sz w:val="22"/>
          <w:szCs w:val="22"/>
          <w:lang w:eastAsia="en-US" w:bidi="ar-SA"/>
        </w:rPr>
        <w:t>;</w:t>
      </w:r>
    </w:p>
    <w:p w:rsidR="00845C0D" w:rsidRPr="00845C0D" w:rsidRDefault="00845C0D" w:rsidP="00845C0D">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 calcul du raster de nombre de sources visibles par pixel (</w:t>
      </w:r>
      <w:r w:rsidR="003672E1" w:rsidRPr="00660979">
        <w:rPr>
          <w:i/>
          <w:iCs/>
          <w:sz w:val="22"/>
          <w:szCs w:val="22"/>
          <w:lang w:eastAsia="en-US" w:bidi="ar-SA"/>
        </w:rPr>
        <w:t>viewshed</w:t>
      </w:r>
      <w:r w:rsidR="003672E1" w:rsidRPr="00660979">
        <w:rPr>
          <w:sz w:val="22"/>
          <w:szCs w:val="22"/>
          <w:lang w:eastAsia="en-US" w:bidi="ar-SA"/>
        </w:rPr>
        <w:t xml:space="preserve">), avec les données issues des deux </w:t>
      </w:r>
      <w:r>
        <w:rPr>
          <w:sz w:val="22"/>
          <w:szCs w:val="22"/>
          <w:lang w:eastAsia="en-US" w:bidi="ar-SA"/>
        </w:rPr>
        <w:t>précédentes</w:t>
      </w:r>
      <w:r w:rsidR="003672E1" w:rsidRPr="00660979">
        <w:rPr>
          <w:sz w:val="22"/>
          <w:szCs w:val="22"/>
          <w:lang w:eastAsia="en-US" w:bidi="ar-SA"/>
        </w:rPr>
        <w:t xml:space="preserve"> étapes.</w:t>
      </w:r>
    </w:p>
    <w:p w:rsidR="003672E1" w:rsidRDefault="00BD6368" w:rsidP="003672E1">
      <w:pPr>
        <w:jc w:val="both"/>
        <w:rPr>
          <w:sz w:val="22"/>
          <w:szCs w:val="22"/>
          <w:lang w:eastAsia="en-US" w:bidi="ar-SA"/>
        </w:rPr>
      </w:pPr>
      <w:r>
        <w:rPr>
          <w:sz w:val="22"/>
          <w:szCs w:val="22"/>
          <w:lang w:eastAsia="en-US" w:bidi="ar-SA"/>
        </w:rPr>
        <w:t>Pour</w:t>
      </w:r>
      <w:r w:rsidR="003672E1">
        <w:rPr>
          <w:sz w:val="22"/>
          <w:szCs w:val="22"/>
          <w:lang w:eastAsia="en-US" w:bidi="ar-SA"/>
        </w:rPr>
        <w:t xml:space="preserve"> étudier le nombre de sources lumineuses visibles pour plusieurs types d’observateurs, comme par exemple la grenouille, le renard ou les chauves-souris en vol bas, il est nécessaire de relancer les traitements du </w:t>
      </w:r>
      <w:r w:rsidR="003672E1" w:rsidRPr="00660979">
        <w:rPr>
          <w:i/>
          <w:iCs/>
          <w:sz w:val="22"/>
          <w:szCs w:val="22"/>
          <w:lang w:eastAsia="en-US" w:bidi="ar-SA"/>
        </w:rPr>
        <w:t>viewshed</w:t>
      </w:r>
      <w:r w:rsidR="003672E1">
        <w:rPr>
          <w:sz w:val="22"/>
          <w:szCs w:val="22"/>
          <w:lang w:eastAsia="en-US" w:bidi="ar-SA"/>
        </w:rPr>
        <w:t xml:space="preserve"> (raster du nombre de sources visibles par pixel), puis le calcul du nombre de sources visibles par maille, mais avec à chaque fois une hauteur d’observateur différente </w:t>
      </w:r>
      <w:r w:rsidR="003672E1" w:rsidRPr="000A43EA">
        <w:rPr>
          <w:sz w:val="22"/>
          <w:szCs w:val="22"/>
          <w:lang w:eastAsia="en-US" w:bidi="ar-SA"/>
        </w:rPr>
        <w:t>(</w:t>
      </w:r>
      <w:r w:rsidR="003672E1">
        <w:rPr>
          <w:sz w:val="22"/>
          <w:szCs w:val="22"/>
          <w:lang w:eastAsia="en-US" w:bidi="ar-SA"/>
        </w:rPr>
        <w:t xml:space="preserve">par exemple </w:t>
      </w:r>
      <w:r w:rsidR="003672E1" w:rsidRPr="000A43EA">
        <w:rPr>
          <w:sz w:val="22"/>
          <w:szCs w:val="22"/>
          <w:lang w:eastAsia="en-US" w:bidi="ar-SA"/>
        </w:rPr>
        <w:t>0</w:t>
      </w:r>
      <w:r>
        <w:rPr>
          <w:sz w:val="22"/>
          <w:szCs w:val="22"/>
          <w:lang w:eastAsia="en-US" w:bidi="ar-SA"/>
        </w:rPr>
        <w:t xml:space="preserve"> mètre</w:t>
      </w:r>
      <w:r w:rsidR="003672E1" w:rsidRPr="000A43EA">
        <w:rPr>
          <w:sz w:val="22"/>
          <w:szCs w:val="22"/>
          <w:lang w:eastAsia="en-US" w:bidi="ar-SA"/>
        </w:rPr>
        <w:t>, 1</w:t>
      </w:r>
      <w:r w:rsidRPr="00BD6368">
        <w:rPr>
          <w:sz w:val="22"/>
          <w:szCs w:val="22"/>
          <w:lang w:eastAsia="en-US" w:bidi="ar-SA"/>
        </w:rPr>
        <w:t xml:space="preserve"> </w:t>
      </w:r>
      <w:r>
        <w:rPr>
          <w:sz w:val="22"/>
          <w:szCs w:val="22"/>
          <w:lang w:eastAsia="en-US" w:bidi="ar-SA"/>
        </w:rPr>
        <w:t>mètre</w:t>
      </w:r>
      <w:r w:rsidR="003672E1" w:rsidRPr="000A43EA">
        <w:rPr>
          <w:sz w:val="22"/>
          <w:szCs w:val="22"/>
          <w:lang w:eastAsia="en-US" w:bidi="ar-SA"/>
        </w:rPr>
        <w:t xml:space="preserve">, </w:t>
      </w:r>
      <w:r>
        <w:rPr>
          <w:sz w:val="22"/>
          <w:szCs w:val="22"/>
          <w:lang w:eastAsia="en-US" w:bidi="ar-SA"/>
        </w:rPr>
        <w:t xml:space="preserve">ou </w:t>
      </w:r>
      <w:r w:rsidR="003672E1" w:rsidRPr="000A43EA">
        <w:rPr>
          <w:sz w:val="22"/>
          <w:szCs w:val="22"/>
          <w:lang w:eastAsia="en-US" w:bidi="ar-SA"/>
        </w:rPr>
        <w:t>6 mètres</w:t>
      </w:r>
      <w:r w:rsidR="003672E1">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La Figure 10 représente schématiquement les entrées / sorties de l’algorithme ainsi que l’imbrication de l’ensemble de ces traitements.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7097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709760"/>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E5626F">
        <w:fldChar w:fldCharType="begin"/>
      </w:r>
      <w:r w:rsidR="00E5626F">
        <w:instrText xml:space="preserve"> SEQ Figure \* ARABIC </w:instrText>
      </w:r>
      <w:r w:rsidR="00E5626F">
        <w:fldChar w:fldCharType="separate"/>
      </w:r>
      <w:r w:rsidR="00972DA2">
        <w:rPr>
          <w:noProof/>
        </w:rPr>
        <w:t>10</w:t>
      </w:r>
      <w:r w:rsidR="00E5626F">
        <w:rPr>
          <w:noProof/>
        </w:rPr>
        <w:fldChar w:fldCharType="end"/>
      </w:r>
      <w:r>
        <w:t xml:space="preserve"> : Schéma qui résumes les entrées/sorties et interactions entre l’ensemble des traitements du calcul du nombre de sources lumineuses</w:t>
      </w:r>
    </w:p>
    <w:p w:rsidR="009E333E" w:rsidRDefault="009E333E" w:rsidP="00A665BB">
      <w:pPr>
        <w:pStyle w:val="Titre2numrot"/>
        <w:numPr>
          <w:ilvl w:val="1"/>
          <w:numId w:val="7"/>
        </w:numPr>
      </w:pPr>
      <w:bookmarkStart w:id="22" w:name="_Toc140485255"/>
      <w:r w:rsidRPr="009E333E">
        <w:t>Extraction des points lumineux</w:t>
      </w:r>
      <w:bookmarkEnd w:id="22"/>
    </w:p>
    <w:p w:rsidR="008C1B80" w:rsidRDefault="008C1B80" w:rsidP="0041771A">
      <w:pPr>
        <w:ind w:left="360"/>
        <w:jc w:val="both"/>
        <w:rPr>
          <w:sz w:val="22"/>
          <w:szCs w:val="22"/>
        </w:rPr>
      </w:pPr>
      <w:r w:rsidRPr="007A65BC">
        <w:rPr>
          <w:sz w:val="22"/>
          <w:szCs w:val="22"/>
        </w:rPr>
        <w:t>Afin de prendre en compte les sources publiques et privées, les points lumineux sont extrait</w:t>
      </w:r>
      <w:r w:rsidR="00BC7844">
        <w:rPr>
          <w:sz w:val="22"/>
          <w:szCs w:val="22"/>
        </w:rPr>
        <w:t>s</w:t>
      </w:r>
      <w:r w:rsidR="00FD10F2">
        <w:rPr>
          <w:sz w:val="22"/>
          <w:szCs w:val="22"/>
        </w:rPr>
        <w:t xml:space="preserve"> des images satellite</w:t>
      </w:r>
      <w:r w:rsidR="00062F84">
        <w:rPr>
          <w:sz w:val="22"/>
          <w:szCs w:val="22"/>
        </w:rPr>
        <w:t>s</w:t>
      </w:r>
      <w:r w:rsidRPr="007A65BC">
        <w:rPr>
          <w:sz w:val="22"/>
          <w:szCs w:val="22"/>
        </w:rPr>
        <w:t xml:space="preserve"> JILIN nocturne</w:t>
      </w:r>
      <w:r w:rsidR="00A9544E">
        <w:rPr>
          <w:sz w:val="22"/>
          <w:szCs w:val="22"/>
        </w:rPr>
        <w:t>s</w:t>
      </w:r>
      <w:r w:rsidR="00B71230">
        <w:rPr>
          <w:sz w:val="22"/>
          <w:szCs w:val="22"/>
        </w:rPr>
        <w:t>. C</w:t>
      </w:r>
      <w:r w:rsidRPr="007A65BC">
        <w:rPr>
          <w:sz w:val="22"/>
          <w:szCs w:val="22"/>
        </w:rPr>
        <w:t>ette extraction est complexe et nécessite de prendre en compte différents facteurs qui vont var</w:t>
      </w:r>
      <w:r w:rsidR="00B71230">
        <w:rPr>
          <w:sz w:val="22"/>
          <w:szCs w:val="22"/>
        </w:rPr>
        <w:t>ier en fonction de chaque image. Il est ici considéré</w:t>
      </w:r>
      <w:r w:rsidRPr="007A65BC">
        <w:rPr>
          <w:sz w:val="22"/>
          <w:szCs w:val="22"/>
        </w:rPr>
        <w:t xml:space="preserve"> que cet</w:t>
      </w:r>
      <w:r w:rsidR="004E69E0">
        <w:rPr>
          <w:sz w:val="22"/>
          <w:szCs w:val="22"/>
        </w:rPr>
        <w:t>te couche de points est fournie</w:t>
      </w:r>
      <w:r w:rsidRPr="007A65BC">
        <w:rPr>
          <w:sz w:val="22"/>
          <w:szCs w:val="22"/>
        </w:rPr>
        <w:t xml:space="preserve"> avec l’image satellite livrée et </w:t>
      </w:r>
      <w:r w:rsidR="00A9544E">
        <w:rPr>
          <w:sz w:val="22"/>
          <w:szCs w:val="22"/>
        </w:rPr>
        <w:t>p</w:t>
      </w:r>
      <w:r w:rsidR="00DC3C87">
        <w:rPr>
          <w:sz w:val="22"/>
          <w:szCs w:val="22"/>
        </w:rPr>
        <w:t>ré</w:t>
      </w:r>
      <w:r w:rsidR="00A9544E">
        <w:rPr>
          <w:sz w:val="22"/>
          <w:szCs w:val="22"/>
        </w:rPr>
        <w:t>traitée</w:t>
      </w:r>
      <w:r w:rsidR="00A8130A" w:rsidRPr="007A65BC">
        <w:rPr>
          <w:sz w:val="22"/>
          <w:szCs w:val="22"/>
        </w:rPr>
        <w:t>.</w:t>
      </w:r>
    </w:p>
    <w:p w:rsidR="003810C9" w:rsidRPr="007A65BC" w:rsidRDefault="003810C9" w:rsidP="0041771A">
      <w:pPr>
        <w:ind w:left="360"/>
        <w:jc w:val="both"/>
        <w:rPr>
          <w:sz w:val="22"/>
          <w:szCs w:val="22"/>
        </w:rPr>
      </w:pPr>
    </w:p>
    <w:p w:rsidR="009E333E" w:rsidRDefault="009E333E" w:rsidP="00A665BB">
      <w:pPr>
        <w:pStyle w:val="Titre2numrot"/>
        <w:numPr>
          <w:ilvl w:val="1"/>
          <w:numId w:val="7"/>
        </w:numPr>
      </w:pPr>
      <w:bookmarkStart w:id="23" w:name="_Toc140485256"/>
      <w:r w:rsidRPr="009E333E">
        <w:t>Calcul du Modèle Numérique de Surface</w:t>
      </w:r>
      <w:bookmarkEnd w:id="23"/>
    </w:p>
    <w:p w:rsidR="00C106DF" w:rsidRDefault="00C106DF" w:rsidP="0041771A">
      <w:pPr>
        <w:ind w:left="360"/>
        <w:jc w:val="both"/>
        <w:rPr>
          <w:sz w:val="22"/>
          <w:szCs w:val="22"/>
        </w:rPr>
      </w:pPr>
      <w:r w:rsidRPr="007A65BC">
        <w:rPr>
          <w:sz w:val="22"/>
          <w:szCs w:val="22"/>
        </w:rPr>
        <w:t xml:space="preserve">Le calcul du MNS se fait en ajoutant au MNT, le </w:t>
      </w:r>
      <w:r w:rsidR="00B207C4" w:rsidRPr="007A65BC">
        <w:rPr>
          <w:sz w:val="22"/>
          <w:szCs w:val="22"/>
        </w:rPr>
        <w:t>bâti</w:t>
      </w:r>
      <w:r w:rsidRPr="007A65BC">
        <w:rPr>
          <w:sz w:val="22"/>
          <w:szCs w:val="22"/>
        </w:rPr>
        <w:t xml:space="preserve"> avec sa hauteur et éventuellement la végétation (optionnel).</w:t>
      </w:r>
    </w:p>
    <w:p w:rsidR="00011901" w:rsidRPr="00011901" w:rsidRDefault="00A9544E" w:rsidP="00270D30">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Données et paramètres d’entrée</w:t>
      </w:r>
      <w:r w:rsidR="00011901" w:rsidRPr="00011901">
        <w:rPr>
          <w:rFonts w:asciiTheme="minorHAnsi" w:hAnsiTheme="minorHAnsi" w:cstheme="minorHAnsi"/>
          <w:b/>
          <w:sz w:val="22"/>
          <w:szCs w:val="22"/>
        </w:rPr>
        <w:t>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Zone d'étude : Etendue de la zone d'étude permettant de </w:t>
      </w:r>
      <w:r w:rsidR="00010CF1" w:rsidRPr="00011901">
        <w:rPr>
          <w:rFonts w:asciiTheme="minorHAnsi" w:hAnsiTheme="minorHAnsi" w:cstheme="minorHAnsi"/>
          <w:sz w:val="22"/>
          <w:szCs w:val="22"/>
        </w:rPr>
        <w:t>délimiter</w:t>
      </w:r>
      <w:r w:rsidRPr="00011901">
        <w:rPr>
          <w:rFonts w:asciiTheme="minorHAnsi" w:hAnsiTheme="minorHAnsi" w:cstheme="minorHAnsi"/>
          <w:sz w:val="22"/>
          <w:szCs w:val="22"/>
        </w:rPr>
        <w:t xml:space="preserve"> </w:t>
      </w:r>
      <w:r w:rsidR="000C2D1F">
        <w:rPr>
          <w:rFonts w:asciiTheme="minorHAnsi" w:hAnsiTheme="minorHAnsi" w:cstheme="minorHAnsi"/>
          <w:sz w:val="22"/>
          <w:szCs w:val="22"/>
        </w:rPr>
        <w:t>les traitements.</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MNT : Modèle Numérique de Terrain au format raster.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Rayon de visibilité : Distance du tampon autour de la zone d'étude (similaire au rayon de visibilité du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 </w:t>
      </w:r>
    </w:p>
    <w:p w:rsidR="00011901" w:rsidRPr="00011901" w:rsidRDefault="00010CF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1901" w:rsidRPr="00011901">
        <w:rPr>
          <w:rFonts w:asciiTheme="minorHAnsi" w:hAnsiTheme="minorHAnsi" w:cstheme="minorHAnsi"/>
          <w:sz w:val="22"/>
          <w:szCs w:val="22"/>
        </w:rPr>
        <w:t xml:space="preserve">du </w:t>
      </w: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issu de la BD Topo</w:t>
      </w:r>
      <w:r w:rsidR="00B71230">
        <w:rPr>
          <w:rFonts w:asciiTheme="minorHAnsi" w:hAnsiTheme="minorHAnsi" w:cstheme="minorHAnsi"/>
          <w:sz w:val="22"/>
          <w:szCs w:val="22"/>
        </w:rPr>
        <w:t xml:space="preserve"> de l’IGN</w:t>
      </w:r>
      <w:r w:rsidR="00011901"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Champ hauteur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 Champ représentant la hauteur dans la couche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Végétation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0CF1" w:rsidRPr="00011901">
        <w:rPr>
          <w:rFonts w:asciiTheme="minorHAnsi" w:hAnsiTheme="minorHAnsi" w:cstheme="minorHAnsi"/>
          <w:sz w:val="22"/>
          <w:szCs w:val="22"/>
        </w:rPr>
        <w:t>de la végétation issue</w:t>
      </w:r>
      <w:r w:rsidR="00A9544E">
        <w:rPr>
          <w:rFonts w:asciiTheme="minorHAnsi" w:hAnsiTheme="minorHAnsi" w:cstheme="minorHAnsi"/>
          <w:sz w:val="22"/>
          <w:szCs w:val="22"/>
        </w:rPr>
        <w:t xml:space="preserve"> de la BD Topo</w:t>
      </w:r>
      <w:r w:rsidR="001D23A7">
        <w:rPr>
          <w:rFonts w:asciiTheme="minorHAnsi" w:hAnsiTheme="minorHAnsi" w:cstheme="minorHAnsi"/>
          <w:sz w:val="22"/>
          <w:szCs w:val="22"/>
        </w:rPr>
        <w:t xml:space="preserve"> de l’IGN</w:t>
      </w:r>
      <w:r w:rsidR="00A9544E">
        <w:rPr>
          <w:rFonts w:asciiTheme="minorHAnsi" w:hAnsiTheme="minorHAnsi" w:cstheme="minorHAnsi"/>
          <w:sz w:val="22"/>
          <w:szCs w:val="22"/>
        </w:rPr>
        <w:t xml:space="preserve"> ou </w:t>
      </w:r>
      <w:r w:rsidR="0015020C">
        <w:rPr>
          <w:rFonts w:asciiTheme="minorHAnsi" w:hAnsiTheme="minorHAnsi" w:cstheme="minorHAnsi"/>
          <w:sz w:val="22"/>
          <w:szCs w:val="22"/>
        </w:rPr>
        <w:t xml:space="preserve">d’une </w:t>
      </w:r>
      <w:r w:rsidR="00A9544E">
        <w:rPr>
          <w:rFonts w:asciiTheme="minorHAnsi" w:hAnsiTheme="minorHAnsi" w:cstheme="minorHAnsi"/>
          <w:sz w:val="22"/>
          <w:szCs w:val="22"/>
        </w:rPr>
        <w:t>autre source de donnée</w:t>
      </w:r>
      <w:r w:rsidR="0015020C">
        <w:rPr>
          <w:rFonts w:asciiTheme="minorHAnsi" w:hAnsiTheme="minorHAnsi" w:cstheme="minorHAnsi"/>
          <w:sz w:val="22"/>
          <w:szCs w:val="22"/>
        </w:rPr>
        <w:t>s locales</w:t>
      </w:r>
      <w:r w:rsidR="00A9544E">
        <w:rPr>
          <w:rFonts w:asciiTheme="minorHAnsi" w:hAnsiTheme="minorHAnsi" w:cstheme="minorHAnsi"/>
          <w:sz w:val="22"/>
          <w:szCs w:val="22"/>
        </w:rPr>
        <w:t xml:space="preserve"> (optionnel</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Champ hauteur Végétation : Champ représentant la hauteur dans la couc</w:t>
      </w:r>
      <w:r w:rsidR="001C49A2">
        <w:rPr>
          <w:rFonts w:asciiTheme="minorHAnsi" w:hAnsiTheme="minorHAnsi" w:cstheme="minorHAnsi"/>
          <w:sz w:val="22"/>
          <w:szCs w:val="22"/>
        </w:rPr>
        <w:t>he de la végétation (optionnel). A noter que</w:t>
      </w:r>
      <w:r w:rsidRPr="00011901">
        <w:rPr>
          <w:rFonts w:asciiTheme="minorHAnsi" w:hAnsiTheme="minorHAnsi" w:cstheme="minorHAnsi"/>
          <w:sz w:val="22"/>
          <w:szCs w:val="22"/>
        </w:rPr>
        <w:t xml:space="preserve"> les végétations avec une hauteur nulle ne sont pas </w:t>
      </w:r>
      <w:r w:rsidR="00010CF1" w:rsidRPr="00011901">
        <w:rPr>
          <w:rFonts w:asciiTheme="minorHAnsi" w:hAnsiTheme="minorHAnsi" w:cstheme="minorHAnsi"/>
          <w:sz w:val="22"/>
          <w:szCs w:val="22"/>
        </w:rPr>
        <w:t>prises</w:t>
      </w:r>
      <w:r w:rsidRPr="00011901">
        <w:rPr>
          <w:rFonts w:asciiTheme="minorHAnsi" w:hAnsiTheme="minorHAnsi" w:cstheme="minorHAnsi"/>
          <w:sz w:val="22"/>
          <w:szCs w:val="22"/>
        </w:rPr>
        <w:t xml:space="preserve"> en compte. </w:t>
      </w:r>
    </w:p>
    <w:p w:rsidR="00680F7F" w:rsidRPr="00A9544E" w:rsidRDefault="00011901" w:rsidP="00A9544E">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Hauteur de la végétation par défaut : Valeur de hauteur appliquée sur toute la végétation</w:t>
      </w:r>
      <w:r w:rsidR="001C49A2">
        <w:rPr>
          <w:rFonts w:asciiTheme="minorHAnsi" w:hAnsiTheme="minorHAnsi" w:cstheme="minorHAnsi"/>
          <w:sz w:val="22"/>
          <w:szCs w:val="22"/>
        </w:rPr>
        <w:t xml:space="preserve"> si </w:t>
      </w:r>
      <w:r w:rsidR="001C49A2">
        <w:rPr>
          <w:rFonts w:asciiTheme="minorHAnsi" w:hAnsiTheme="minorHAnsi" w:cstheme="minorHAnsi"/>
          <w:sz w:val="22"/>
          <w:szCs w:val="22"/>
        </w:rPr>
        <w:lastRenderedPageBreak/>
        <w:t>pas de champ hauteur choisi (6 mètres par défaut).</w:t>
      </w:r>
    </w:p>
    <w:p w:rsidR="00680F7F" w:rsidRDefault="00680F7F"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680F7F" w:rsidRPr="00EA6727" w:rsidRDefault="00680F7F" w:rsidP="00270D30">
      <w:pPr>
        <w:pStyle w:val="Standard"/>
        <w:numPr>
          <w:ilvl w:val="1"/>
          <w:numId w:val="9"/>
        </w:numPr>
        <w:jc w:val="both"/>
      </w:pPr>
      <w:r>
        <w:rPr>
          <w:rFonts w:asciiTheme="minorHAnsi" w:hAnsiTheme="minorHAnsi" w:cstheme="minorHAnsi"/>
          <w:bCs/>
          <w:sz w:val="22"/>
          <w:szCs w:val="22"/>
        </w:rPr>
        <w:t>MNS Raster</w:t>
      </w:r>
      <w:r w:rsidRPr="00583632">
        <w:rPr>
          <w:rFonts w:asciiTheme="minorHAnsi" w:hAnsiTheme="minorHAnsi" w:cstheme="minorHAnsi"/>
          <w:bCs/>
          <w:sz w:val="22"/>
          <w:szCs w:val="22"/>
        </w:rPr>
        <w:t xml:space="preserve"> : </w:t>
      </w:r>
      <w:r w:rsidR="00B71230">
        <w:rPr>
          <w:rFonts w:asciiTheme="minorHAnsi" w:hAnsiTheme="minorHAnsi" w:cstheme="minorHAnsi"/>
          <w:bCs/>
          <w:sz w:val="22"/>
          <w:szCs w:val="22"/>
        </w:rPr>
        <w:t>Couche raster du</w:t>
      </w:r>
      <w:r w:rsidRPr="009E571F">
        <w:rPr>
          <w:rFonts w:asciiTheme="minorHAnsi" w:hAnsiTheme="minorHAnsi" w:cstheme="minorHAnsi"/>
          <w:bCs/>
          <w:sz w:val="22"/>
          <w:szCs w:val="22"/>
        </w:rPr>
        <w:t xml:space="preserve"> Modèle Numérique de Surface avec le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Default="00680F7F" w:rsidP="00270D30">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bâti végétation : Couche raster avec comme valeurs de pixels la hauteur du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de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6086560" cy="434848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86560"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E5626F">
        <w:fldChar w:fldCharType="begin"/>
      </w:r>
      <w:r w:rsidR="00E5626F">
        <w:instrText xml:space="preserve"> SEQ Figure \* ARABIC </w:instrText>
      </w:r>
      <w:r w:rsidR="00E5626F">
        <w:fldChar w:fldCharType="separate"/>
      </w:r>
      <w:r w:rsidR="00972DA2">
        <w:rPr>
          <w:noProof/>
        </w:rPr>
        <w:t>11</w:t>
      </w:r>
      <w:r w:rsidR="00E5626F">
        <w:rPr>
          <w:noProof/>
        </w:rPr>
        <w:fldChar w:fldCharType="end"/>
      </w:r>
      <w:r>
        <w:t xml:space="preserve"> : Interface du calcul du MNS</w:t>
      </w:r>
    </w:p>
    <w:p w:rsidR="00494402" w:rsidRPr="00585A65" w:rsidRDefault="00494402"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494402" w:rsidRPr="008564CF" w:rsidRDefault="00494402" w:rsidP="00494402">
      <w:pPr>
        <w:pStyle w:val="Corpsdetexte"/>
        <w:spacing w:after="120" w:line="240" w:lineRule="auto"/>
        <w:ind w:left="360"/>
        <w:jc w:val="both"/>
        <w:rPr>
          <w:sz w:val="22"/>
        </w:rPr>
      </w:pPr>
      <w:r w:rsidRPr="008564CF">
        <w:rPr>
          <w:sz w:val="22"/>
        </w:rPr>
        <w:t>Voici les principales étapes des traitements appliqué</w:t>
      </w:r>
      <w:r w:rsidR="001152DF">
        <w:rPr>
          <w:sz w:val="22"/>
        </w:rPr>
        <w:t>s</w:t>
      </w:r>
      <w:r w:rsidRPr="008564CF">
        <w:rPr>
          <w:sz w:val="22"/>
        </w:rPr>
        <w:t xml:space="preserve"> dans l’algorithme :</w:t>
      </w:r>
    </w:p>
    <w:p w:rsidR="003C13D1" w:rsidRPr="003C13D1" w:rsidRDefault="0062400A" w:rsidP="00270D30">
      <w:pPr>
        <w:pStyle w:val="Corpsdetexte"/>
        <w:numPr>
          <w:ilvl w:val="0"/>
          <w:numId w:val="10"/>
        </w:numPr>
        <w:spacing w:after="120" w:line="240" w:lineRule="auto"/>
        <w:jc w:val="both"/>
        <w:rPr>
          <w:sz w:val="22"/>
        </w:rPr>
      </w:pPr>
      <w:r>
        <w:rPr>
          <w:sz w:val="22"/>
        </w:rPr>
        <w:t>Tampon</w:t>
      </w:r>
      <w:r w:rsidR="003C13D1" w:rsidRPr="003C13D1">
        <w:rPr>
          <w:sz w:val="22"/>
        </w:rPr>
        <w:t xml:space="preserve"> </w:t>
      </w:r>
      <w:r>
        <w:rPr>
          <w:sz w:val="22"/>
        </w:rPr>
        <w:t>autour</w:t>
      </w:r>
      <w:r w:rsidR="003C13D1" w:rsidRPr="003C13D1">
        <w:rPr>
          <w:sz w:val="22"/>
        </w:rPr>
        <w:t xml:space="preserve"> de la zone d’étude (</w:t>
      </w:r>
      <w:r>
        <w:rPr>
          <w:sz w:val="22"/>
        </w:rPr>
        <w:t xml:space="preserve">valeur </w:t>
      </w:r>
      <w:r w:rsidR="003C13D1" w:rsidRPr="003C13D1">
        <w:rPr>
          <w:sz w:val="22"/>
        </w:rPr>
        <w:t xml:space="preserve">identique </w:t>
      </w:r>
      <w:r w:rsidR="00855FE8">
        <w:rPr>
          <w:sz w:val="22"/>
        </w:rPr>
        <w:t>au rayon</w:t>
      </w:r>
      <w:r w:rsidR="003C13D1" w:rsidRPr="003C13D1">
        <w:rPr>
          <w:sz w:val="22"/>
        </w:rPr>
        <w:t xml:space="preserve"> du </w:t>
      </w:r>
      <w:r w:rsidR="003C13D1" w:rsidRPr="001A6333">
        <w:rPr>
          <w:i/>
          <w:sz w:val="22"/>
        </w:rPr>
        <w:t>viewshed</w:t>
      </w:r>
      <w:r w:rsidR="003C13D1" w:rsidRPr="003C13D1">
        <w:rPr>
          <w:sz w:val="22"/>
        </w:rPr>
        <w:t>)</w:t>
      </w:r>
      <w:r w:rsidR="006222BB">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Si pas de zone d’étude</w:t>
      </w:r>
      <w:r w:rsidR="006222BB">
        <w:rPr>
          <w:sz w:val="22"/>
        </w:rPr>
        <w:t>,</w:t>
      </w:r>
      <w:r w:rsidRPr="003C13D1">
        <w:rPr>
          <w:sz w:val="22"/>
        </w:rPr>
        <w:t xml:space="preserve"> </w:t>
      </w:r>
      <w:r w:rsidR="006222BB">
        <w:rPr>
          <w:sz w:val="22"/>
        </w:rPr>
        <w:t>c’est</w:t>
      </w:r>
      <w:r w:rsidRPr="003C13D1">
        <w:rPr>
          <w:sz w:val="22"/>
        </w:rPr>
        <w:t xml:space="preserve"> l’emprise du MNT</w:t>
      </w:r>
      <w:r w:rsidR="006222BB">
        <w:rPr>
          <w:sz w:val="22"/>
        </w:rPr>
        <w:t xml:space="preserve"> qui est considérée.</w:t>
      </w:r>
    </w:p>
    <w:p w:rsidR="001152DF" w:rsidRPr="003C13D1" w:rsidRDefault="001152DF" w:rsidP="001152DF">
      <w:pPr>
        <w:pStyle w:val="Corpsdetexte"/>
        <w:spacing w:after="120" w:line="240" w:lineRule="auto"/>
        <w:ind w:left="1080"/>
        <w:jc w:val="both"/>
        <w:rPr>
          <w:sz w:val="22"/>
        </w:rPr>
      </w:pPr>
      <w:r>
        <w:rPr>
          <w:sz w:val="22"/>
        </w:rPr>
        <w:t>Afin de limiter le temps de traitement il est préférable de définir une zone d’étude et de privilégier un MNT avec une résolution de 5 mètres (cela ne dégrade pas les résultats et reste cohérent avec</w:t>
      </w:r>
      <w:r w:rsidR="006222BB">
        <w:rPr>
          <w:sz w:val="22"/>
        </w:rPr>
        <w:t xml:space="preserve"> la précision des images JILIN) ;</w:t>
      </w:r>
    </w:p>
    <w:p w:rsidR="003C13D1" w:rsidRPr="003C13D1" w:rsidRDefault="003C13D1" w:rsidP="00270D30">
      <w:pPr>
        <w:pStyle w:val="Corpsdetexte"/>
        <w:numPr>
          <w:ilvl w:val="0"/>
          <w:numId w:val="10"/>
        </w:numPr>
        <w:spacing w:after="120" w:line="240" w:lineRule="auto"/>
        <w:jc w:val="both"/>
        <w:rPr>
          <w:sz w:val="22"/>
        </w:rPr>
      </w:pPr>
      <w:r w:rsidRPr="003C13D1">
        <w:rPr>
          <w:sz w:val="22"/>
        </w:rPr>
        <w:t>Découpage du MNT</w:t>
      </w:r>
      <w:r w:rsidR="00683D43">
        <w:rPr>
          <w:sz w:val="22"/>
        </w:rPr>
        <w:t xml:space="preserve"> et du </w:t>
      </w:r>
      <w:r w:rsidR="00683D43" w:rsidRPr="003C13D1">
        <w:rPr>
          <w:sz w:val="22"/>
        </w:rPr>
        <w:t>bâti</w:t>
      </w:r>
      <w:r w:rsidRPr="003C13D1">
        <w:rPr>
          <w:sz w:val="22"/>
        </w:rPr>
        <w:t xml:space="preserve"> avec l’emprise</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Ajout</w:t>
      </w:r>
      <w:r w:rsidR="005160FD">
        <w:rPr>
          <w:sz w:val="22"/>
        </w:rPr>
        <w:t xml:space="preserve"> de la</w:t>
      </w:r>
      <w:r w:rsidRPr="003C13D1">
        <w:rPr>
          <w:sz w:val="22"/>
        </w:rPr>
        <w:t xml:space="preserve"> hauteur médiane si la hauteur </w:t>
      </w:r>
      <w:r w:rsidR="005160FD">
        <w:rPr>
          <w:sz w:val="22"/>
        </w:rPr>
        <w:t>du bâti</w:t>
      </w:r>
      <w:r w:rsidRPr="003C13D1">
        <w:rPr>
          <w:sz w:val="22"/>
        </w:rPr>
        <w:t xml:space="preserve"> est nulle</w:t>
      </w:r>
      <w:r w:rsidR="005160FD">
        <w:rPr>
          <w:sz w:val="22"/>
        </w:rPr>
        <w:t>.</w:t>
      </w:r>
    </w:p>
    <w:p w:rsidR="003C13D1" w:rsidRPr="003C13D1" w:rsidRDefault="003C13D1" w:rsidP="00270D30">
      <w:pPr>
        <w:pStyle w:val="Corpsdetexte"/>
        <w:numPr>
          <w:ilvl w:val="0"/>
          <w:numId w:val="10"/>
        </w:numPr>
        <w:spacing w:after="120" w:line="240" w:lineRule="auto"/>
        <w:jc w:val="both"/>
        <w:rPr>
          <w:sz w:val="22"/>
        </w:rPr>
      </w:pPr>
      <w:r w:rsidRPr="003C13D1">
        <w:rPr>
          <w:sz w:val="22"/>
        </w:rPr>
        <w:t>Si l’utilisateur a importé une couche Végétation :</w:t>
      </w:r>
    </w:p>
    <w:p w:rsidR="003C13D1" w:rsidRPr="003C13D1" w:rsidRDefault="003C13D1" w:rsidP="00270D30">
      <w:pPr>
        <w:pStyle w:val="Corpsdetexte"/>
        <w:numPr>
          <w:ilvl w:val="1"/>
          <w:numId w:val="10"/>
        </w:numPr>
        <w:spacing w:after="120" w:line="240" w:lineRule="auto"/>
        <w:jc w:val="both"/>
        <w:rPr>
          <w:sz w:val="22"/>
        </w:rPr>
      </w:pPr>
      <w:r w:rsidRPr="003C13D1">
        <w:rPr>
          <w:sz w:val="22"/>
        </w:rPr>
        <w:t>Si champ de hauteur de végétation renseigné</w:t>
      </w:r>
      <w:r w:rsidR="00853A7B">
        <w:rPr>
          <w:sz w:val="22"/>
        </w:rPr>
        <w:t> :</w:t>
      </w:r>
    </w:p>
    <w:p w:rsidR="003C13D1" w:rsidRPr="003C13D1" w:rsidRDefault="003C13D1" w:rsidP="00270D30">
      <w:pPr>
        <w:pStyle w:val="Corpsdetexte"/>
        <w:numPr>
          <w:ilvl w:val="2"/>
          <w:numId w:val="10"/>
        </w:numPr>
        <w:spacing w:after="120" w:line="240" w:lineRule="auto"/>
        <w:jc w:val="both"/>
        <w:rPr>
          <w:sz w:val="22"/>
        </w:rPr>
      </w:pPr>
      <w:r w:rsidRPr="003C13D1">
        <w:rPr>
          <w:sz w:val="22"/>
        </w:rPr>
        <w:t xml:space="preserve">Suppression des éléments de végétation avec hauteur </w:t>
      </w:r>
      <w:r w:rsidR="00853A7B">
        <w:rPr>
          <w:sz w:val="22"/>
        </w:rPr>
        <w:t>nulle ;</w:t>
      </w:r>
    </w:p>
    <w:p w:rsidR="003C13D1" w:rsidRPr="003C13D1" w:rsidRDefault="006222BB" w:rsidP="00270D30">
      <w:pPr>
        <w:pStyle w:val="Corpsdetexte"/>
        <w:numPr>
          <w:ilvl w:val="1"/>
          <w:numId w:val="10"/>
        </w:numPr>
        <w:spacing w:after="120" w:line="240" w:lineRule="auto"/>
        <w:jc w:val="both"/>
        <w:rPr>
          <w:sz w:val="22"/>
        </w:rPr>
      </w:pPr>
      <w:r>
        <w:rPr>
          <w:sz w:val="22"/>
        </w:rPr>
        <w:t xml:space="preserve">Sinon affectation de </w:t>
      </w:r>
      <w:r w:rsidR="003C13D1" w:rsidRPr="003C13D1">
        <w:rPr>
          <w:sz w:val="22"/>
        </w:rPr>
        <w:t>la valeur saisie en entrée pour la hauteur</w:t>
      </w:r>
      <w:r>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Découpage de la végétation avec l’emprise</w:t>
      </w:r>
      <w:r w:rsidR="00156BF8">
        <w:rPr>
          <w:sz w:val="22"/>
        </w:rPr>
        <w:t xml:space="preserve"> de la zone d’étude</w:t>
      </w:r>
      <w:r w:rsidR="006222BB">
        <w:rPr>
          <w:sz w:val="22"/>
        </w:rPr>
        <w:t> ;</w:t>
      </w:r>
    </w:p>
    <w:p w:rsidR="001152DF" w:rsidRPr="001152DF" w:rsidRDefault="001152DF" w:rsidP="001152DF">
      <w:pPr>
        <w:pStyle w:val="Corpsdetexte"/>
        <w:numPr>
          <w:ilvl w:val="1"/>
          <w:numId w:val="10"/>
        </w:numPr>
        <w:spacing w:after="120" w:line="240" w:lineRule="auto"/>
        <w:jc w:val="both"/>
        <w:rPr>
          <w:sz w:val="22"/>
        </w:rPr>
      </w:pPr>
      <w:r>
        <w:rPr>
          <w:rFonts w:cstheme="minorHAnsi"/>
          <w:sz w:val="22"/>
          <w:szCs w:val="22"/>
        </w:rPr>
        <w:lastRenderedPageBreak/>
        <w:t>S</w:t>
      </w:r>
      <w:r w:rsidRPr="001152DF">
        <w:rPr>
          <w:rFonts w:cstheme="minorHAnsi"/>
          <w:sz w:val="22"/>
          <w:szCs w:val="22"/>
        </w:rPr>
        <w:t xml:space="preserve">uppression des zones de végétation en cas de superposition avec la couche </w:t>
      </w:r>
      <w:r>
        <w:rPr>
          <w:rFonts w:cstheme="minorHAnsi"/>
          <w:sz w:val="22"/>
          <w:szCs w:val="22"/>
        </w:rPr>
        <w:t>du bâti</w:t>
      </w:r>
      <w:r w:rsidR="006222BB">
        <w:rPr>
          <w:rFonts w:cstheme="minorHAnsi"/>
          <w:sz w:val="22"/>
          <w:szCs w:val="22"/>
        </w:rPr>
        <w:t> ;</w:t>
      </w:r>
      <w:r w:rsidRPr="001152DF">
        <w:rPr>
          <w:rFonts w:cstheme="minorHAnsi"/>
          <w:sz w:val="22"/>
          <w:szCs w:val="22"/>
        </w:rPr>
        <w:t xml:space="preserve"> </w:t>
      </w:r>
    </w:p>
    <w:p w:rsidR="003C13D1" w:rsidRPr="003C13D1" w:rsidRDefault="003C13D1" w:rsidP="001152DF">
      <w:pPr>
        <w:pStyle w:val="Corpsdetexte"/>
        <w:numPr>
          <w:ilvl w:val="1"/>
          <w:numId w:val="10"/>
        </w:numPr>
        <w:spacing w:after="120" w:line="240" w:lineRule="auto"/>
        <w:jc w:val="both"/>
        <w:rPr>
          <w:sz w:val="22"/>
        </w:rPr>
      </w:pPr>
      <w:r w:rsidRPr="003C13D1">
        <w:rPr>
          <w:sz w:val="22"/>
        </w:rPr>
        <w:t>Union du bâti et de la végétation</w:t>
      </w:r>
      <w:r w:rsidR="006222BB">
        <w:rPr>
          <w:sz w:val="22"/>
        </w:rPr>
        <w:t> ;</w:t>
      </w:r>
    </w:p>
    <w:p w:rsidR="003C13D1" w:rsidRPr="003C13D1" w:rsidRDefault="00244685" w:rsidP="00270D30">
      <w:pPr>
        <w:pStyle w:val="Corpsdetexte"/>
        <w:numPr>
          <w:ilvl w:val="0"/>
          <w:numId w:val="10"/>
        </w:numPr>
        <w:spacing w:after="120" w:line="240" w:lineRule="auto"/>
        <w:jc w:val="both"/>
        <w:rPr>
          <w:sz w:val="22"/>
        </w:rPr>
      </w:pPr>
      <w:r>
        <w:rPr>
          <w:sz w:val="22"/>
        </w:rPr>
        <w:t>Rastérisation du b</w:t>
      </w:r>
      <w:r w:rsidR="003C13D1" w:rsidRPr="003C13D1">
        <w:rPr>
          <w:sz w:val="22"/>
        </w:rPr>
        <w:t>âti (et végétation si présente) avec hauteur (sortie</w:t>
      </w:r>
      <w:r w:rsidR="00CA1674">
        <w:rPr>
          <w:sz w:val="22"/>
        </w:rPr>
        <w:t xml:space="preserve"> « raster bâti »</w:t>
      </w:r>
      <w:r w:rsidR="003C13D1" w:rsidRPr="003C13D1">
        <w:rPr>
          <w:sz w:val="22"/>
        </w:rPr>
        <w:t>)</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 xml:space="preserve">Fusion du </w:t>
      </w:r>
      <w:r w:rsidR="00244685" w:rsidRPr="003C13D1">
        <w:rPr>
          <w:sz w:val="22"/>
        </w:rPr>
        <w:t>bâti</w:t>
      </w:r>
      <w:r w:rsidRPr="003C13D1">
        <w:rPr>
          <w:sz w:val="22"/>
        </w:rPr>
        <w:t xml:space="preserve"> (avec végétation si présente) avec le</w:t>
      </w:r>
      <w:r w:rsidR="00B30F3C">
        <w:rPr>
          <w:sz w:val="22"/>
        </w:rPr>
        <w:t xml:space="preserve"> </w:t>
      </w:r>
      <w:r w:rsidRPr="003C13D1">
        <w:rPr>
          <w:sz w:val="22"/>
        </w:rPr>
        <w:t>MNT (sortie</w:t>
      </w:r>
      <w:r w:rsidR="00CA1674">
        <w:rPr>
          <w:sz w:val="22"/>
        </w:rPr>
        <w:t xml:space="preserve"> « MNS »</w:t>
      </w:r>
      <w:r w:rsidRPr="003C13D1">
        <w:rPr>
          <w:sz w:val="22"/>
        </w:rPr>
        <w:t>)</w:t>
      </w:r>
      <w:r w:rsidR="00082D79">
        <w:rPr>
          <w:sz w:val="22"/>
        </w:rPr>
        <w:t>.</w:t>
      </w:r>
    </w:p>
    <w:p w:rsidR="00494402" w:rsidRPr="007A65BC" w:rsidRDefault="00494402" w:rsidP="0041771A">
      <w:pPr>
        <w:ind w:left="360"/>
        <w:jc w:val="both"/>
        <w:rPr>
          <w:sz w:val="22"/>
          <w:szCs w:val="22"/>
        </w:rPr>
      </w:pPr>
    </w:p>
    <w:p w:rsidR="009E333E" w:rsidRDefault="00BC7844" w:rsidP="00A665BB">
      <w:pPr>
        <w:pStyle w:val="Titre2numrot"/>
        <w:numPr>
          <w:ilvl w:val="1"/>
          <w:numId w:val="7"/>
        </w:numPr>
      </w:pPr>
      <w:bookmarkStart w:id="24" w:name="_Toc140485257"/>
      <w:r>
        <w:t>Calcul de la visibilité</w:t>
      </w:r>
      <w:r w:rsidR="009E333E" w:rsidRPr="009E333E">
        <w:t xml:space="preserve"> </w:t>
      </w:r>
      <w:r>
        <w:t>(</w:t>
      </w:r>
      <w:r w:rsidR="009E333E" w:rsidRPr="009E333E">
        <w:t>Viewshed</w:t>
      </w:r>
      <w:r>
        <w:t>)</w:t>
      </w:r>
      <w:bookmarkEnd w:id="24"/>
    </w:p>
    <w:p w:rsidR="006B45A6" w:rsidRDefault="006B45A6" w:rsidP="0041771A">
      <w:pPr>
        <w:pStyle w:val="Paragraphedeliste"/>
        <w:ind w:left="360"/>
        <w:jc w:val="both"/>
        <w:rPr>
          <w:sz w:val="22"/>
          <w:szCs w:val="22"/>
          <w:lang w:eastAsia="en-US" w:bidi="ar-SA"/>
        </w:rPr>
      </w:pPr>
      <w:r>
        <w:rPr>
          <w:sz w:val="22"/>
          <w:szCs w:val="22"/>
          <w:lang w:eastAsia="en-US" w:bidi="ar-SA"/>
        </w:rPr>
        <w:t xml:space="preserve">Ce traitement </w:t>
      </w:r>
      <w:r w:rsidR="008C1B80">
        <w:rPr>
          <w:sz w:val="22"/>
          <w:szCs w:val="22"/>
          <w:lang w:eastAsia="en-US" w:bidi="ar-SA"/>
        </w:rPr>
        <w:t>c</w:t>
      </w:r>
      <w:r w:rsidR="00D615E1">
        <w:rPr>
          <w:sz w:val="22"/>
          <w:szCs w:val="22"/>
          <w:lang w:eastAsia="en-US" w:bidi="ar-SA"/>
        </w:rPr>
        <w:t>alcul</w:t>
      </w:r>
      <w:r w:rsidR="00E42AD6">
        <w:rPr>
          <w:sz w:val="22"/>
          <w:szCs w:val="22"/>
          <w:lang w:eastAsia="en-US" w:bidi="ar-SA"/>
        </w:rPr>
        <w:t>e</w:t>
      </w:r>
      <w:r w:rsidR="00A0081B" w:rsidRPr="00A0081B">
        <w:rPr>
          <w:sz w:val="22"/>
          <w:szCs w:val="22"/>
          <w:lang w:eastAsia="en-US" w:bidi="ar-SA"/>
        </w:rPr>
        <w:t xml:space="preserve"> un raster </w:t>
      </w:r>
      <w:r w:rsidR="00B207C4">
        <w:rPr>
          <w:sz w:val="22"/>
          <w:szCs w:val="22"/>
          <w:lang w:eastAsia="en-US" w:bidi="ar-SA"/>
        </w:rPr>
        <w:t xml:space="preserve">qui </w:t>
      </w:r>
      <w:r w:rsidR="00A0081B" w:rsidRPr="00A0081B">
        <w:rPr>
          <w:sz w:val="22"/>
          <w:szCs w:val="22"/>
          <w:lang w:eastAsia="en-US" w:bidi="ar-SA"/>
        </w:rPr>
        <w:t>indique pour chaqu</w:t>
      </w:r>
      <w:r w:rsidR="00604F42">
        <w:rPr>
          <w:sz w:val="22"/>
          <w:szCs w:val="22"/>
          <w:lang w:eastAsia="en-US" w:bidi="ar-SA"/>
        </w:rPr>
        <w:t xml:space="preserve">e pixel le nombre de sources lumineuses </w:t>
      </w:r>
      <w:r w:rsidR="00A0081B" w:rsidRPr="00A0081B">
        <w:rPr>
          <w:sz w:val="22"/>
          <w:szCs w:val="22"/>
          <w:lang w:eastAsia="en-US" w:bidi="ar-SA"/>
        </w:rPr>
        <w:t xml:space="preserve">visibles en fonction du relief, du </w:t>
      </w:r>
      <w:r w:rsidR="00B207C4" w:rsidRPr="00A0081B">
        <w:rPr>
          <w:sz w:val="22"/>
          <w:szCs w:val="22"/>
          <w:lang w:eastAsia="en-US" w:bidi="ar-SA"/>
        </w:rPr>
        <w:t>bâti</w:t>
      </w:r>
      <w:r w:rsidR="00A0081B" w:rsidRPr="00A0081B">
        <w:rPr>
          <w:sz w:val="22"/>
          <w:szCs w:val="22"/>
          <w:lang w:eastAsia="en-US" w:bidi="ar-SA"/>
        </w:rPr>
        <w:t xml:space="preserve"> et éventuellement la végétation.</w:t>
      </w:r>
      <w:r w:rsidR="00A0081B">
        <w:rPr>
          <w:rFonts w:ascii="MS Shell Dlg 2" w:hAnsi="MS Shell Dlg 2"/>
          <w:sz w:val="17"/>
          <w:szCs w:val="17"/>
        </w:rPr>
        <w:t xml:space="preserve"> </w:t>
      </w:r>
      <w:r>
        <w:rPr>
          <w:sz w:val="22"/>
          <w:szCs w:val="22"/>
          <w:lang w:eastAsia="en-US" w:bidi="ar-SA"/>
        </w:rPr>
        <w:t>Il utilise une partie de l’algorithme du plugin Visibility</w:t>
      </w:r>
      <w:r w:rsidR="00A0081B">
        <w:rPr>
          <w:sz w:val="22"/>
          <w:szCs w:val="22"/>
          <w:lang w:eastAsia="en-US" w:bidi="ar-SA"/>
        </w:rPr>
        <w:t xml:space="preserve"> A</w:t>
      </w:r>
      <w:r>
        <w:rPr>
          <w:sz w:val="22"/>
          <w:szCs w:val="22"/>
          <w:lang w:eastAsia="en-US" w:bidi="ar-SA"/>
        </w:rPr>
        <w:t>nalysis</w:t>
      </w:r>
      <w:r w:rsidR="00A0081B">
        <w:rPr>
          <w:sz w:val="22"/>
          <w:szCs w:val="22"/>
          <w:lang w:eastAsia="en-US" w:bidi="ar-SA"/>
        </w:rPr>
        <w:t> :</w:t>
      </w:r>
    </w:p>
    <w:p w:rsidR="006B45A6" w:rsidRDefault="00E5626F" w:rsidP="0041771A">
      <w:pPr>
        <w:pStyle w:val="Paragraphedeliste"/>
        <w:ind w:left="360"/>
        <w:jc w:val="both"/>
        <w:rPr>
          <w:rFonts w:cstheme="minorHAnsi"/>
          <w:sz w:val="22"/>
          <w:szCs w:val="22"/>
        </w:rPr>
      </w:pPr>
      <w:hyperlink r:id="rId36" w:history="1">
        <w:r w:rsidR="00A0081B" w:rsidRPr="00A0081B">
          <w:rPr>
            <w:rStyle w:val="Lienhypertexte"/>
            <w:rFonts w:cstheme="minorHAnsi"/>
            <w:sz w:val="22"/>
            <w:szCs w:val="22"/>
          </w:rPr>
          <w:t>https://www.zoran-cuckovic.from.hr/QGIS-visibility-analysis</w:t>
        </w:r>
      </w:hyperlink>
    </w:p>
    <w:p w:rsidR="007A65BC" w:rsidRDefault="007A65BC" w:rsidP="0041771A">
      <w:pPr>
        <w:pStyle w:val="Paragraphedeliste"/>
        <w:ind w:left="360"/>
        <w:jc w:val="both"/>
        <w:rPr>
          <w:rFonts w:cstheme="minorHAnsi"/>
          <w:sz w:val="22"/>
          <w:szCs w:val="22"/>
        </w:rPr>
      </w:pPr>
      <w:r>
        <w:rPr>
          <w:rFonts w:cstheme="minorHAnsi"/>
          <w:sz w:val="22"/>
          <w:szCs w:val="22"/>
        </w:rPr>
        <w:t>Les deux principales données requises sont les points lumineux et le MNS</w:t>
      </w:r>
      <w:r w:rsidR="00082D79">
        <w:rPr>
          <w:rFonts w:cstheme="minorHAnsi"/>
          <w:sz w:val="22"/>
          <w:szCs w:val="22"/>
        </w:rPr>
        <w:t>,</w:t>
      </w:r>
      <w:r>
        <w:rPr>
          <w:rFonts w:cstheme="minorHAnsi"/>
          <w:sz w:val="22"/>
          <w:szCs w:val="22"/>
        </w:rPr>
        <w:t xml:space="preserve"> calculés lors </w:t>
      </w:r>
      <w:r w:rsidR="00604F42">
        <w:rPr>
          <w:rFonts w:cstheme="minorHAnsi"/>
          <w:sz w:val="22"/>
          <w:szCs w:val="22"/>
        </w:rPr>
        <w:t>de l’étape précédente.</w:t>
      </w:r>
    </w:p>
    <w:p w:rsidR="00702E37" w:rsidRDefault="00702E37" w:rsidP="0041771A">
      <w:pPr>
        <w:pStyle w:val="Paragraphedeliste"/>
        <w:ind w:left="360"/>
        <w:jc w:val="both"/>
        <w:rPr>
          <w:rFonts w:cstheme="minorHAnsi"/>
          <w:sz w:val="22"/>
          <w:szCs w:val="22"/>
        </w:rPr>
      </w:pPr>
    </w:p>
    <w:p w:rsidR="00287FA6" w:rsidRPr="00287FA6"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Pr>
          <w:rFonts w:asciiTheme="minorHAnsi" w:hAnsiTheme="minorHAnsi" w:cstheme="minorHAnsi"/>
          <w:b/>
          <w:sz w:val="22"/>
          <w:szCs w:val="22"/>
        </w:rPr>
        <w:t>et paramètres d’entré</w:t>
      </w:r>
      <w:r w:rsidR="005B5C5D">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Zone d'étude : Etendue de la zone d'étude permettant de délimiter </w:t>
      </w:r>
      <w:r w:rsidR="005754F0">
        <w:rPr>
          <w:rFonts w:asciiTheme="minorHAnsi" w:hAnsiTheme="minorHAnsi" w:cstheme="minorHAnsi"/>
          <w:sz w:val="22"/>
          <w:szCs w:val="22"/>
        </w:rPr>
        <w:t>les traitements</w:t>
      </w:r>
      <w:r w:rsidRPr="00287FA6">
        <w:rPr>
          <w:rFonts w:asciiTheme="minorHAnsi" w:hAnsiTheme="minorHAnsi" w:cstheme="minorHAnsi"/>
          <w:sz w:val="22"/>
          <w:szCs w:val="22"/>
        </w:rPr>
        <w:t xml:space="preserve">.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Extraction des points lumineux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287FA6">
        <w:rPr>
          <w:rFonts w:asciiTheme="minorHAnsi" w:hAnsiTheme="minorHAnsi" w:cstheme="minorHAnsi"/>
          <w:sz w:val="22"/>
          <w:szCs w:val="22"/>
        </w:rPr>
        <w:t xml:space="preserve">de points lumineux issue d'un traitement effectué sur l'image satellite nocturne. </w:t>
      </w:r>
    </w:p>
    <w:p w:rsidR="00156BF8" w:rsidRPr="00287FA6"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hauteur de la source lumineuse : Champ représentant la hauteur de la source lumineuse dans la couche des points lumineux (optionnel). </w:t>
      </w:r>
    </w:p>
    <w:p w:rsidR="00156BF8" w:rsidRPr="00156BF8"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Hauteur de la source lumineuse : Hauteur de la source, si aucun champ sélectionné, 6 mètres par défaut.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Hauteur de l'observateur : Hauteur de l'observateur</w:t>
      </w:r>
      <w:r w:rsidR="00700B3D">
        <w:rPr>
          <w:rFonts w:asciiTheme="minorHAnsi" w:hAnsiTheme="minorHAnsi" w:cstheme="minorHAnsi"/>
          <w:sz w:val="22"/>
          <w:szCs w:val="22"/>
        </w:rPr>
        <w:t xml:space="preserve"> en mètre</w:t>
      </w:r>
      <w:r w:rsidR="00156BF8">
        <w:rPr>
          <w:rFonts w:asciiTheme="minorHAnsi" w:hAnsiTheme="minorHAnsi" w:cstheme="minorHAnsi"/>
          <w:sz w:val="22"/>
          <w:szCs w:val="22"/>
        </w:rPr>
        <w:t>.</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de rayon de visibilité : Champ indiquant la distance maximale de visibilité dans la couche des points lumineux (optionnel).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Rayon de visibilité : Distance maximale de visibilité, si aucun champ sélectionné, </w:t>
      </w:r>
      <w:r w:rsidR="00056661">
        <w:rPr>
          <w:rFonts w:asciiTheme="minorHAnsi" w:hAnsiTheme="minorHAnsi" w:cstheme="minorHAnsi"/>
          <w:sz w:val="22"/>
          <w:szCs w:val="22"/>
        </w:rPr>
        <w:t>500</w:t>
      </w:r>
      <w:r w:rsidRPr="00287FA6">
        <w:rPr>
          <w:rFonts w:asciiTheme="minorHAnsi" w:hAnsiTheme="minorHAnsi" w:cstheme="minorHAnsi"/>
          <w:sz w:val="22"/>
          <w:szCs w:val="22"/>
        </w:rPr>
        <w:t xml:space="preserve"> mètres</w:t>
      </w:r>
      <w:r w:rsidR="00056661">
        <w:rPr>
          <w:rFonts w:asciiTheme="minorHAnsi" w:hAnsiTheme="minorHAnsi" w:cstheme="minorHAnsi"/>
          <w:sz w:val="22"/>
          <w:szCs w:val="22"/>
        </w:rPr>
        <w:t xml:space="preserve"> par défaut</w:t>
      </w:r>
      <w:r w:rsidRPr="00287FA6">
        <w:rPr>
          <w:rFonts w:asciiTheme="minorHAnsi" w:hAnsiTheme="minorHAnsi" w:cstheme="minorHAnsi"/>
          <w:sz w:val="22"/>
          <w:szCs w:val="22"/>
        </w:rPr>
        <w:t xml:space="preserve">. </w:t>
      </w:r>
    </w:p>
    <w:p w:rsidR="008D0824" w:rsidRPr="00287FA6" w:rsidRDefault="008D0824" w:rsidP="00270D30">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Bâti végétation Raster : </w:t>
      </w:r>
      <w:r w:rsidRPr="009E571F">
        <w:rPr>
          <w:rFonts w:asciiTheme="minorHAnsi" w:hAnsiTheme="minorHAnsi" w:cstheme="minorHAnsi"/>
          <w:bCs/>
          <w:sz w:val="22"/>
          <w:szCs w:val="22"/>
        </w:rPr>
        <w:t xml:space="preserve">Couche </w:t>
      </w:r>
      <w:r>
        <w:rPr>
          <w:rFonts w:asciiTheme="minorHAnsi" w:hAnsiTheme="minorHAnsi" w:cstheme="minorHAnsi"/>
          <w:bCs/>
          <w:sz w:val="22"/>
          <w:szCs w:val="22"/>
        </w:rPr>
        <w:t xml:space="preserve">avec le </w:t>
      </w:r>
      <w:r w:rsidRPr="009E571F">
        <w:rPr>
          <w:rFonts w:asciiTheme="minorHAnsi" w:hAnsiTheme="minorHAnsi" w:cstheme="minorHAnsi"/>
          <w:bCs/>
          <w:sz w:val="22"/>
          <w:szCs w:val="22"/>
        </w:rPr>
        <w:t xml:space="preserve">bâti </w:t>
      </w:r>
      <w:r>
        <w:rPr>
          <w:rFonts w:asciiTheme="minorHAnsi" w:hAnsiTheme="minorHAnsi" w:cstheme="minorHAnsi"/>
          <w:bCs/>
          <w:sz w:val="22"/>
          <w:szCs w:val="22"/>
        </w:rPr>
        <w:t>(</w:t>
      </w:r>
      <w:r w:rsidRPr="009E571F">
        <w:rPr>
          <w:rFonts w:asciiTheme="minorHAnsi" w:hAnsiTheme="minorHAnsi" w:cstheme="minorHAnsi"/>
          <w:bCs/>
          <w:sz w:val="22"/>
          <w:szCs w:val="22"/>
        </w:rPr>
        <w:t xml:space="preserve">et </w:t>
      </w:r>
      <w:r>
        <w:rPr>
          <w:rFonts w:asciiTheme="minorHAnsi" w:hAnsiTheme="minorHAnsi" w:cstheme="minorHAnsi"/>
          <w:bCs/>
          <w:sz w:val="22"/>
          <w:szCs w:val="22"/>
        </w:rPr>
        <w:t>éventuellement la</w:t>
      </w:r>
      <w:r w:rsidRPr="009E571F">
        <w:rPr>
          <w:rFonts w:asciiTheme="minorHAnsi" w:hAnsiTheme="minorHAnsi" w:cstheme="minorHAnsi"/>
          <w:bCs/>
          <w:sz w:val="22"/>
          <w:szCs w:val="22"/>
        </w:rPr>
        <w:t xml:space="preserve"> végétation</w:t>
      </w:r>
      <w:r>
        <w:rPr>
          <w:rFonts w:asciiTheme="minorHAnsi" w:hAnsiTheme="minorHAnsi" w:cstheme="minorHAnsi"/>
          <w:bCs/>
          <w:sz w:val="22"/>
          <w:szCs w:val="22"/>
        </w:rPr>
        <w:t>) calculée précédemment avec le MNS</w:t>
      </w:r>
      <w:r w:rsidRPr="009E571F">
        <w:rPr>
          <w:rFonts w:asciiTheme="minorHAnsi" w:hAnsiTheme="minorHAnsi" w:cstheme="minorHAnsi"/>
          <w:bCs/>
          <w:sz w:val="22"/>
          <w:szCs w:val="22"/>
        </w:rPr>
        <w:t>.</w:t>
      </w:r>
    </w:p>
    <w:p w:rsidR="00702E37"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MNS : Modèle Numérique de Surface à prendre en compte pour calculer la visibilité</w:t>
      </w:r>
      <w:r w:rsidR="00010D2D">
        <w:rPr>
          <w:rFonts w:asciiTheme="minorHAnsi" w:hAnsiTheme="minorHAnsi" w:cstheme="minorHAnsi"/>
          <w:sz w:val="22"/>
          <w:szCs w:val="22"/>
        </w:rPr>
        <w:t>.</w:t>
      </w:r>
    </w:p>
    <w:p w:rsidR="003D686D" w:rsidRPr="00287FA6" w:rsidRDefault="003D686D" w:rsidP="003D686D">
      <w:pPr>
        <w:pStyle w:val="Standard"/>
        <w:ind w:left="1440"/>
        <w:jc w:val="both"/>
        <w:rPr>
          <w:rFonts w:asciiTheme="minorHAnsi" w:hAnsiTheme="minorHAnsi" w:cstheme="minorHAnsi"/>
          <w:sz w:val="22"/>
          <w:szCs w:val="22"/>
        </w:rPr>
      </w:pPr>
    </w:p>
    <w:p w:rsidR="00702E37" w:rsidRPr="00702E37"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5B5C5D" w:rsidRDefault="00702E37" w:rsidP="00270D3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 Couche raster du viewshed qui indique le nombr</w:t>
      </w:r>
      <w:r w:rsidR="006555B9" w:rsidRPr="0021514A">
        <w:rPr>
          <w:rFonts w:asciiTheme="minorHAnsi" w:hAnsiTheme="minorHAnsi" w:cstheme="minorHAnsi"/>
          <w:bCs/>
          <w:sz w:val="22"/>
          <w:szCs w:val="22"/>
        </w:rPr>
        <w:t>e de sources visibles par pixel</w:t>
      </w:r>
      <w:r w:rsidR="005B5C5D">
        <w:rPr>
          <w:rFonts w:asciiTheme="minorHAnsi" w:hAnsiTheme="minorHAnsi" w:cstheme="minorHAnsi"/>
          <w:bCs/>
          <w:sz w:val="22"/>
          <w:szCs w:val="22"/>
        </w:rPr>
        <w:t>.</w:t>
      </w:r>
    </w:p>
    <w:p w:rsidR="00811783" w:rsidRDefault="00811783" w:rsidP="005B5C5D">
      <w:pPr>
        <w:pStyle w:val="Standard"/>
        <w:ind w:left="360"/>
        <w:jc w:val="both"/>
        <w:rPr>
          <w:rFonts w:asciiTheme="minorHAnsi" w:hAnsiTheme="minorHAnsi" w:cstheme="minorHAnsi"/>
          <w:bCs/>
          <w:sz w:val="22"/>
          <w:szCs w:val="22"/>
        </w:rPr>
      </w:pPr>
    </w:p>
    <w:p w:rsidR="00702E37" w:rsidRPr="0021514A" w:rsidRDefault="005B5C5D" w:rsidP="005B5C5D">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Cette étape du calcul de visibilité doit être lancée</w:t>
      </w:r>
      <w:r w:rsidR="006555B9" w:rsidRPr="0021514A">
        <w:rPr>
          <w:rFonts w:asciiTheme="minorHAnsi" w:hAnsiTheme="minorHAnsi" w:cstheme="minorHAnsi"/>
          <w:bCs/>
          <w:sz w:val="22"/>
          <w:szCs w:val="22"/>
        </w:rPr>
        <w:t xml:space="preserve"> pour chaque hauteur d’</w:t>
      </w:r>
      <w:r w:rsidR="00287FA6" w:rsidRPr="0021514A">
        <w:rPr>
          <w:rFonts w:asciiTheme="minorHAnsi" w:hAnsiTheme="minorHAnsi" w:cstheme="minorHAnsi"/>
          <w:bCs/>
          <w:sz w:val="22"/>
          <w:szCs w:val="22"/>
        </w:rPr>
        <w:t>observateur</w:t>
      </w:r>
      <w:r w:rsidR="00DB7970">
        <w:rPr>
          <w:rFonts w:asciiTheme="minorHAnsi" w:hAnsiTheme="minorHAnsi" w:cstheme="minorHAnsi"/>
          <w:bCs/>
          <w:sz w:val="22"/>
          <w:szCs w:val="22"/>
        </w:rPr>
        <w:t xml:space="preserve"> : </w:t>
      </w:r>
      <w:r w:rsidR="006555B9" w:rsidRPr="0021514A">
        <w:rPr>
          <w:rFonts w:asciiTheme="minorHAnsi" w:hAnsiTheme="minorHAnsi" w:cstheme="minorHAnsi"/>
          <w:bCs/>
          <w:sz w:val="22"/>
          <w:szCs w:val="22"/>
        </w:rPr>
        <w:t>0, 1 ou 6 mètres</w:t>
      </w:r>
      <w:r w:rsidR="0049641E">
        <w:rPr>
          <w:rFonts w:asciiTheme="minorHAnsi" w:hAnsiTheme="minorHAnsi" w:cstheme="minorHAnsi"/>
          <w:bCs/>
          <w:sz w:val="22"/>
          <w:szCs w:val="22"/>
        </w:rPr>
        <w:t xml:space="preserve"> par exemple</w:t>
      </w:r>
      <w:r w:rsidR="006555B9"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554220"/>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554220"/>
                    </a:xfrm>
                    <a:prstGeom prst="rect">
                      <a:avLst/>
                    </a:prstGeom>
                  </pic:spPr>
                </pic:pic>
              </a:graphicData>
            </a:graphic>
          </wp:inline>
        </w:drawing>
      </w:r>
    </w:p>
    <w:p w:rsidR="00833AB6" w:rsidRDefault="005B18D9" w:rsidP="00A4457D">
      <w:pPr>
        <w:pStyle w:val="Lgende"/>
        <w:ind w:firstLine="360"/>
      </w:pPr>
      <w:r>
        <w:t xml:space="preserve">Figure </w:t>
      </w:r>
      <w:r w:rsidR="00E5626F">
        <w:fldChar w:fldCharType="begin"/>
      </w:r>
      <w:r w:rsidR="00E5626F">
        <w:instrText xml:space="preserve"> SEQ Figure \* ARABIC </w:instrText>
      </w:r>
      <w:r w:rsidR="00E5626F">
        <w:fldChar w:fldCharType="separate"/>
      </w:r>
      <w:r w:rsidR="00972DA2">
        <w:rPr>
          <w:noProof/>
        </w:rPr>
        <w:t>12</w:t>
      </w:r>
      <w:r w:rsidR="00E5626F">
        <w:rPr>
          <w:noProof/>
        </w:rPr>
        <w:fldChar w:fldCharType="end"/>
      </w:r>
      <w:r w:rsidR="007729A9">
        <w:t xml:space="preserve"> : Interface du calcul du Views</w:t>
      </w:r>
      <w:r>
        <w:t>hed</w:t>
      </w:r>
    </w:p>
    <w:p w:rsidR="0059580D" w:rsidRPr="0059580D" w:rsidRDefault="0059580D" w:rsidP="0059580D"/>
    <w:p w:rsidR="003955D9" w:rsidRPr="00585A65" w:rsidRDefault="003955D9"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3955D9" w:rsidRPr="003955D9" w:rsidRDefault="0062400A" w:rsidP="00270D30">
      <w:pPr>
        <w:pStyle w:val="Corpsdetexte"/>
        <w:numPr>
          <w:ilvl w:val="0"/>
          <w:numId w:val="10"/>
        </w:numPr>
        <w:spacing w:after="120" w:line="240" w:lineRule="auto"/>
        <w:jc w:val="both"/>
        <w:rPr>
          <w:sz w:val="22"/>
        </w:rPr>
      </w:pPr>
      <w:r>
        <w:rPr>
          <w:sz w:val="22"/>
        </w:rPr>
        <w:t>Tampon</w:t>
      </w:r>
      <w:r w:rsidR="003955D9" w:rsidRPr="003955D9">
        <w:rPr>
          <w:sz w:val="22"/>
        </w:rPr>
        <w:t xml:space="preserve"> autour de la zone </w:t>
      </w:r>
      <w:r w:rsidR="00474B0A">
        <w:rPr>
          <w:sz w:val="22"/>
        </w:rPr>
        <w:t>d’étude (</w:t>
      </w:r>
      <w:r>
        <w:rPr>
          <w:sz w:val="22"/>
        </w:rPr>
        <w:t xml:space="preserve">valeur </w:t>
      </w:r>
      <w:r w:rsidR="00474B0A">
        <w:rPr>
          <w:sz w:val="22"/>
        </w:rPr>
        <w:t xml:space="preserve">identique au rayon </w:t>
      </w:r>
      <w:r w:rsidR="003955D9" w:rsidRPr="003955D9">
        <w:rPr>
          <w:sz w:val="22"/>
        </w:rPr>
        <w:t xml:space="preserve">du </w:t>
      </w:r>
      <w:r w:rsidR="003955D9" w:rsidRPr="006222BB">
        <w:rPr>
          <w:i/>
          <w:sz w:val="22"/>
        </w:rPr>
        <w:t>viewshed</w:t>
      </w:r>
      <w:r w:rsidR="003955D9" w:rsidRPr="003955D9">
        <w:rPr>
          <w:sz w:val="22"/>
        </w:rPr>
        <w:t>)</w:t>
      </w:r>
      <w:r w:rsidR="00010D2D">
        <w:rPr>
          <w:sz w:val="22"/>
        </w:rPr>
        <w:t>.</w:t>
      </w:r>
    </w:p>
    <w:p w:rsidR="003955D9" w:rsidRPr="003955D9" w:rsidRDefault="003955D9" w:rsidP="00270D30">
      <w:pPr>
        <w:pStyle w:val="Corpsdetexte"/>
        <w:numPr>
          <w:ilvl w:val="1"/>
          <w:numId w:val="10"/>
        </w:numPr>
        <w:spacing w:after="120" w:line="240" w:lineRule="auto"/>
        <w:jc w:val="both"/>
        <w:rPr>
          <w:sz w:val="22"/>
        </w:rPr>
      </w:pPr>
      <w:r w:rsidRPr="003955D9">
        <w:rPr>
          <w:sz w:val="22"/>
        </w:rPr>
        <w:t>Si pas de zone d’étude on prend l’emprise des points lumineux</w:t>
      </w:r>
      <w:r w:rsidR="006222BB">
        <w:rPr>
          <w:sz w:val="22"/>
        </w:rPr>
        <w:t> ;</w:t>
      </w:r>
    </w:p>
    <w:p w:rsidR="003955D9" w:rsidRPr="003955D9" w:rsidRDefault="003955D9" w:rsidP="00270D30">
      <w:pPr>
        <w:pStyle w:val="Corpsdetexte"/>
        <w:numPr>
          <w:ilvl w:val="0"/>
          <w:numId w:val="10"/>
        </w:numPr>
        <w:spacing w:after="120" w:line="240" w:lineRule="auto"/>
        <w:jc w:val="both"/>
        <w:rPr>
          <w:sz w:val="22"/>
        </w:rPr>
      </w:pPr>
      <w:r w:rsidRPr="003955D9">
        <w:rPr>
          <w:sz w:val="22"/>
        </w:rPr>
        <w:t>Extraction des points lumineux dans la zone d’emprise</w:t>
      </w:r>
      <w:r w:rsidR="006222BB">
        <w:rPr>
          <w:sz w:val="22"/>
        </w:rPr>
        <w:t> ;</w:t>
      </w:r>
    </w:p>
    <w:p w:rsidR="003955D9" w:rsidRDefault="00FF0F6C" w:rsidP="00270D30">
      <w:pPr>
        <w:pStyle w:val="Corpsdetexte"/>
        <w:numPr>
          <w:ilvl w:val="0"/>
          <w:numId w:val="10"/>
        </w:numPr>
        <w:spacing w:after="120" w:line="240" w:lineRule="auto"/>
        <w:jc w:val="both"/>
        <w:rPr>
          <w:sz w:val="22"/>
        </w:rPr>
      </w:pPr>
      <w:r>
        <w:rPr>
          <w:sz w:val="22"/>
        </w:rPr>
        <w:t>Création</w:t>
      </w:r>
      <w:r w:rsidR="003955D9" w:rsidRPr="003955D9">
        <w:rPr>
          <w:sz w:val="22"/>
        </w:rPr>
        <w:t xml:space="preserve"> des champs </w:t>
      </w:r>
      <w:r w:rsidR="006222BB">
        <w:rPr>
          <w:sz w:val="22"/>
        </w:rPr>
        <w:t>« </w:t>
      </w:r>
      <w:r w:rsidR="003955D9" w:rsidRPr="003955D9">
        <w:rPr>
          <w:sz w:val="22"/>
        </w:rPr>
        <w:t>ID</w:t>
      </w:r>
      <w:r w:rsidR="006222BB">
        <w:rPr>
          <w:sz w:val="22"/>
        </w:rPr>
        <w:t> »</w:t>
      </w:r>
      <w:r w:rsidR="003955D9" w:rsidRPr="003955D9">
        <w:rPr>
          <w:sz w:val="22"/>
        </w:rPr>
        <w:t xml:space="preserve">, </w:t>
      </w:r>
      <w:r w:rsidR="006222BB">
        <w:rPr>
          <w:sz w:val="22"/>
        </w:rPr>
        <w:t>« </w:t>
      </w:r>
      <w:r w:rsidR="003955D9" w:rsidRPr="003955D9">
        <w:rPr>
          <w:sz w:val="22"/>
        </w:rPr>
        <w:t>observ_hgt</w:t>
      </w:r>
      <w:r w:rsidR="006222BB">
        <w:rPr>
          <w:sz w:val="22"/>
        </w:rPr>
        <w:t> »</w:t>
      </w:r>
      <w:r w:rsidR="003955D9" w:rsidRPr="003955D9">
        <w:rPr>
          <w:sz w:val="22"/>
        </w:rPr>
        <w:t xml:space="preserve">, </w:t>
      </w:r>
      <w:r w:rsidR="006222BB">
        <w:rPr>
          <w:sz w:val="22"/>
        </w:rPr>
        <w:t>« </w:t>
      </w:r>
      <w:r w:rsidR="003955D9" w:rsidRPr="003955D9">
        <w:rPr>
          <w:sz w:val="22"/>
        </w:rPr>
        <w:t>source_hgt</w:t>
      </w:r>
      <w:r w:rsidR="006222BB">
        <w:rPr>
          <w:sz w:val="22"/>
        </w:rPr>
        <w:t> »</w:t>
      </w:r>
      <w:r w:rsidR="003955D9" w:rsidRPr="003955D9">
        <w:rPr>
          <w:sz w:val="22"/>
        </w:rPr>
        <w:t xml:space="preserve"> et </w:t>
      </w:r>
      <w:r w:rsidR="006222BB">
        <w:rPr>
          <w:sz w:val="22"/>
        </w:rPr>
        <w:t>« </w:t>
      </w:r>
      <w:r w:rsidR="003955D9" w:rsidRPr="003955D9">
        <w:rPr>
          <w:sz w:val="22"/>
        </w:rPr>
        <w:t>radius</w:t>
      </w:r>
      <w:r w:rsidR="006222BB">
        <w:rPr>
          <w:sz w:val="22"/>
        </w:rPr>
        <w:t> »</w:t>
      </w:r>
      <w:r w:rsidR="00A95DA3">
        <w:rPr>
          <w:sz w:val="22"/>
        </w:rPr>
        <w:t xml:space="preserve"> nécessaire pour calculer le </w:t>
      </w:r>
      <w:r w:rsidR="00A95DA3" w:rsidRPr="006222BB">
        <w:rPr>
          <w:i/>
          <w:sz w:val="22"/>
        </w:rPr>
        <w:t>viewshed</w:t>
      </w:r>
      <w:r w:rsidR="006222BB">
        <w:rPr>
          <w:i/>
          <w:sz w:val="22"/>
        </w:rPr>
        <w:t> </w:t>
      </w:r>
      <w:r w:rsidR="006222BB">
        <w:rPr>
          <w:sz w:val="22"/>
        </w:rPr>
        <w:t>;</w:t>
      </w:r>
    </w:p>
    <w:p w:rsidR="00474295" w:rsidRPr="003955D9" w:rsidRDefault="00811783" w:rsidP="00811783">
      <w:pPr>
        <w:pStyle w:val="Corpsdetexte"/>
        <w:numPr>
          <w:ilvl w:val="0"/>
          <w:numId w:val="10"/>
        </w:numPr>
        <w:spacing w:after="120" w:line="240" w:lineRule="auto"/>
        <w:jc w:val="both"/>
        <w:rPr>
          <w:sz w:val="22"/>
        </w:rPr>
      </w:pPr>
      <w:r>
        <w:rPr>
          <w:sz w:val="22"/>
        </w:rPr>
        <w:t xml:space="preserve">Mise à </w:t>
      </w:r>
      <w:r w:rsidR="006222BB">
        <w:rPr>
          <w:sz w:val="22"/>
        </w:rPr>
        <w:t>« </w:t>
      </w:r>
      <w:r>
        <w:rPr>
          <w:sz w:val="22"/>
        </w:rPr>
        <w:t>0</w:t>
      </w:r>
      <w:r w:rsidR="006222BB">
        <w:rPr>
          <w:sz w:val="22"/>
        </w:rPr>
        <w:t> »</w:t>
      </w:r>
      <w:r>
        <w:rPr>
          <w:sz w:val="22"/>
        </w:rPr>
        <w:t xml:space="preserve"> de la hauteur</w:t>
      </w:r>
      <w:r w:rsidR="00474295">
        <w:rPr>
          <w:sz w:val="22"/>
        </w:rPr>
        <w:t xml:space="preserve"> de </w:t>
      </w:r>
      <w:r>
        <w:rPr>
          <w:sz w:val="22"/>
        </w:rPr>
        <w:t xml:space="preserve">la source lumineuse (champ </w:t>
      </w:r>
      <w:r w:rsidR="006222BB">
        <w:rPr>
          <w:sz w:val="22"/>
        </w:rPr>
        <w:t>« </w:t>
      </w:r>
      <w:r w:rsidRPr="00811783">
        <w:rPr>
          <w:sz w:val="22"/>
        </w:rPr>
        <w:t>source_hgt</w:t>
      </w:r>
      <w:r w:rsidR="006222BB">
        <w:rPr>
          <w:sz w:val="22"/>
        </w:rPr>
        <w:t> »</w:t>
      </w:r>
      <w:r>
        <w:rPr>
          <w:sz w:val="22"/>
        </w:rPr>
        <w:t>)</w:t>
      </w:r>
      <w:r w:rsidR="00474295">
        <w:rPr>
          <w:sz w:val="22"/>
        </w:rPr>
        <w:t xml:space="preserve"> pour les points qui </w:t>
      </w:r>
      <w:r w:rsidR="00474295" w:rsidRPr="00811783">
        <w:rPr>
          <w:sz w:val="22"/>
          <w:szCs w:val="22"/>
        </w:rPr>
        <w:t>intersectent</w:t>
      </w:r>
      <w:r w:rsidR="00474295">
        <w:t xml:space="preserve"> </w:t>
      </w:r>
      <w:r w:rsidR="00474295">
        <w:rPr>
          <w:sz w:val="22"/>
        </w:rPr>
        <w:t xml:space="preserve">la couche raster </w:t>
      </w:r>
      <w:r w:rsidR="00573440">
        <w:rPr>
          <w:sz w:val="22"/>
        </w:rPr>
        <w:t>bâti-</w:t>
      </w:r>
      <w:r w:rsidR="00474295">
        <w:rPr>
          <w:sz w:val="22"/>
        </w:rPr>
        <w:t>végétation, afin d’éviter que la hauteur de la source s’addi</w:t>
      </w:r>
      <w:r w:rsidR="006222BB">
        <w:rPr>
          <w:sz w:val="22"/>
        </w:rPr>
        <w:t>tionne au bâti (ou végétation) ;</w:t>
      </w:r>
    </w:p>
    <w:p w:rsidR="003955D9" w:rsidRPr="003955D9" w:rsidRDefault="003955D9" w:rsidP="00270D30">
      <w:pPr>
        <w:pStyle w:val="Corpsdetexte"/>
        <w:numPr>
          <w:ilvl w:val="0"/>
          <w:numId w:val="10"/>
        </w:numPr>
        <w:spacing w:after="120" w:line="240" w:lineRule="auto"/>
        <w:jc w:val="both"/>
        <w:rPr>
          <w:sz w:val="22"/>
        </w:rPr>
      </w:pPr>
      <w:r w:rsidRPr="003955D9">
        <w:rPr>
          <w:sz w:val="22"/>
        </w:rPr>
        <w:t xml:space="preserve">Calcul du </w:t>
      </w:r>
      <w:r w:rsidRPr="006222BB">
        <w:rPr>
          <w:i/>
          <w:sz w:val="22"/>
        </w:rPr>
        <w:t>viewshed</w:t>
      </w:r>
      <w:r w:rsidRPr="003955D9">
        <w:rPr>
          <w:sz w:val="22"/>
        </w:rPr>
        <w:t xml:space="preserve"> à partir du MNS et des points lumineux modifiés</w:t>
      </w:r>
      <w:r w:rsidR="00E12DDD">
        <w:rPr>
          <w:sz w:val="22"/>
        </w:rPr>
        <w:t xml:space="preserve"> grâce à l’algorithme issu du plugin « V</w:t>
      </w:r>
      <w:r w:rsidR="00604E05">
        <w:rPr>
          <w:sz w:val="22"/>
        </w:rPr>
        <w:t>isibility A</w:t>
      </w:r>
      <w:r w:rsidR="00E12DDD">
        <w:rPr>
          <w:sz w:val="22"/>
        </w:rPr>
        <w:t>nalysis »</w:t>
      </w:r>
      <w:r w:rsidR="00010D2D">
        <w:rPr>
          <w:sz w:val="22"/>
        </w:rPr>
        <w:t>.</w:t>
      </w:r>
    </w:p>
    <w:p w:rsidR="003955D9" w:rsidRPr="0066734F" w:rsidRDefault="003955D9" w:rsidP="0041771A">
      <w:pPr>
        <w:pStyle w:val="Paragraphedeliste"/>
        <w:ind w:left="360"/>
        <w:jc w:val="both"/>
        <w:rPr>
          <w:rFonts w:cstheme="minorHAnsi"/>
          <w:sz w:val="22"/>
          <w:szCs w:val="22"/>
          <w:lang w:eastAsia="en-US" w:bidi="ar-SA"/>
        </w:rPr>
      </w:pPr>
    </w:p>
    <w:p w:rsidR="009E333E" w:rsidRDefault="009E333E" w:rsidP="00A665BB">
      <w:pPr>
        <w:pStyle w:val="Titre2numrot"/>
        <w:numPr>
          <w:ilvl w:val="1"/>
          <w:numId w:val="7"/>
        </w:numPr>
      </w:pPr>
      <w:bookmarkStart w:id="25" w:name="_Toc140485258"/>
      <w:r w:rsidRPr="009E333E">
        <w:t>Calcul du nombre de sources lumineuses par maille</w:t>
      </w:r>
      <w:bookmarkEnd w:id="25"/>
    </w:p>
    <w:p w:rsidR="00AD3E1A" w:rsidRDefault="00BF3AA6" w:rsidP="00714698">
      <w:pPr>
        <w:pStyle w:val="Paragraphedeliste"/>
        <w:ind w:left="360"/>
        <w:jc w:val="both"/>
        <w:rPr>
          <w:sz w:val="22"/>
          <w:szCs w:val="22"/>
          <w:lang w:eastAsia="en-US" w:bidi="ar-SA"/>
        </w:rPr>
      </w:pPr>
      <w:r>
        <w:rPr>
          <w:sz w:val="22"/>
          <w:szCs w:val="22"/>
          <w:lang w:eastAsia="en-US" w:bidi="ar-SA"/>
        </w:rPr>
        <w:t>Ce dernier traitement</w:t>
      </w:r>
      <w:r w:rsidRPr="00BF3AA6">
        <w:rPr>
          <w:sz w:val="22"/>
          <w:szCs w:val="22"/>
          <w:lang w:eastAsia="en-US" w:bidi="ar-SA"/>
        </w:rPr>
        <w:t xml:space="preserve"> permet de représenter par maille (importée ou créée) le nombre moyen de </w:t>
      </w:r>
      <w:r w:rsidR="003439EF">
        <w:rPr>
          <w:sz w:val="22"/>
          <w:szCs w:val="22"/>
          <w:lang w:eastAsia="en-US" w:bidi="ar-SA"/>
        </w:rPr>
        <w:t>points lumineux observé</w:t>
      </w:r>
      <w:r w:rsidRPr="00BF3AA6">
        <w:rPr>
          <w:sz w:val="22"/>
          <w:szCs w:val="22"/>
          <w:lang w:eastAsia="en-US" w:bidi="ar-SA"/>
        </w:rPr>
        <w:t xml:space="preserve">s en fonction </w:t>
      </w:r>
      <w:r>
        <w:rPr>
          <w:sz w:val="22"/>
          <w:szCs w:val="22"/>
          <w:lang w:eastAsia="en-US" w:bidi="ar-SA"/>
        </w:rPr>
        <w:t xml:space="preserve">de la donnée raster calculée lors du </w:t>
      </w:r>
      <w:r w:rsidRPr="006222BB">
        <w:rPr>
          <w:i/>
          <w:sz w:val="22"/>
          <w:szCs w:val="22"/>
          <w:lang w:eastAsia="en-US" w:bidi="ar-SA"/>
        </w:rPr>
        <w:t>viewshed</w:t>
      </w:r>
      <w:r w:rsidRPr="00BF3AA6">
        <w:rPr>
          <w:sz w:val="22"/>
          <w:szCs w:val="22"/>
          <w:lang w:eastAsia="en-US" w:bidi="ar-SA"/>
        </w:rPr>
        <w:t xml:space="preserve">. </w:t>
      </w:r>
    </w:p>
    <w:p w:rsidR="006E01D2" w:rsidRDefault="006E01D2" w:rsidP="00714698">
      <w:pPr>
        <w:pStyle w:val="Paragraphedeliste"/>
        <w:ind w:left="360"/>
        <w:jc w:val="both"/>
        <w:rPr>
          <w:sz w:val="22"/>
          <w:szCs w:val="22"/>
          <w:lang w:eastAsia="en-US" w:bidi="ar-SA"/>
        </w:rPr>
      </w:pPr>
      <w:r w:rsidRPr="006E01D2">
        <w:rPr>
          <w:sz w:val="22"/>
          <w:szCs w:val="22"/>
          <w:lang w:eastAsia="en-US" w:bidi="ar-SA"/>
        </w:rPr>
        <w:t>Un masque est également appliqué pour enlever le nombre de sources visibles sur le bâti (et la végétation si présente) en dessous d’une hauteur d’observation donnée en paramètre</w:t>
      </w:r>
      <w:r w:rsidR="00DB7970">
        <w:rPr>
          <w:sz w:val="22"/>
          <w:szCs w:val="22"/>
          <w:lang w:eastAsia="en-US" w:bidi="ar-SA"/>
        </w:rPr>
        <w:t xml:space="preserve">.  </w:t>
      </w:r>
      <w:r>
        <w:rPr>
          <w:sz w:val="22"/>
          <w:szCs w:val="22"/>
          <w:lang w:eastAsia="en-US" w:bidi="ar-SA"/>
        </w:rPr>
        <w:t>L</w:t>
      </w:r>
      <w:r w:rsidRPr="006E01D2">
        <w:rPr>
          <w:sz w:val="22"/>
          <w:szCs w:val="22"/>
          <w:lang w:eastAsia="en-US" w:bidi="ar-SA"/>
        </w:rPr>
        <w:t>e traitement considère que l’observateur se situe au sommet des bât</w:t>
      </w:r>
      <w:r>
        <w:rPr>
          <w:sz w:val="22"/>
          <w:szCs w:val="22"/>
          <w:lang w:eastAsia="en-US" w:bidi="ar-SA"/>
        </w:rPr>
        <w:t>iments, ce qui n’est pas le cas</w:t>
      </w:r>
      <w:r w:rsidRPr="006E01D2">
        <w:rPr>
          <w:sz w:val="22"/>
          <w:szCs w:val="22"/>
          <w:lang w:eastAsia="en-US" w:bidi="ar-SA"/>
        </w:rPr>
        <w:t>,</w:t>
      </w:r>
      <w:r>
        <w:rPr>
          <w:sz w:val="22"/>
          <w:szCs w:val="22"/>
          <w:lang w:eastAsia="en-US" w:bidi="ar-SA"/>
        </w:rPr>
        <w:t xml:space="preserve"> </w:t>
      </w:r>
      <w:r w:rsidRPr="006E01D2">
        <w:rPr>
          <w:sz w:val="22"/>
          <w:szCs w:val="22"/>
          <w:lang w:eastAsia="en-US" w:bidi="ar-SA"/>
        </w:rPr>
        <w:t>notamment pour un observateur au sol ou à 1</w:t>
      </w:r>
      <w:r>
        <w:rPr>
          <w:sz w:val="22"/>
          <w:szCs w:val="22"/>
          <w:lang w:eastAsia="en-US" w:bidi="ar-SA"/>
        </w:rPr>
        <w:t xml:space="preserve"> </w:t>
      </w:r>
      <w:r w:rsidRPr="006E01D2">
        <w:rPr>
          <w:sz w:val="22"/>
          <w:szCs w:val="22"/>
          <w:lang w:eastAsia="en-US" w:bidi="ar-SA"/>
        </w:rPr>
        <w:t>m</w:t>
      </w:r>
      <w:r w:rsidR="00903F73">
        <w:rPr>
          <w:sz w:val="22"/>
          <w:szCs w:val="22"/>
          <w:lang w:eastAsia="en-US" w:bidi="ar-SA"/>
        </w:rPr>
        <w:t>ètre</w:t>
      </w:r>
      <w:r w:rsidRPr="006E01D2">
        <w:rPr>
          <w:sz w:val="22"/>
          <w:szCs w:val="22"/>
          <w:lang w:eastAsia="en-US" w:bidi="ar-SA"/>
        </w:rPr>
        <w:t>. Le masque permet de supprimer ces valeurs aberrantes.</w:t>
      </w:r>
    </w:p>
    <w:p w:rsidR="0080286B" w:rsidRPr="00714698" w:rsidRDefault="00AD3E1A" w:rsidP="00714698">
      <w:pPr>
        <w:pStyle w:val="Paragraphedeliste"/>
        <w:ind w:left="360"/>
        <w:jc w:val="both"/>
        <w:rPr>
          <w:sz w:val="22"/>
          <w:szCs w:val="22"/>
          <w:lang w:eastAsia="en-US" w:bidi="ar-SA"/>
        </w:rPr>
      </w:pPr>
      <w:r>
        <w:rPr>
          <w:sz w:val="22"/>
          <w:szCs w:val="22"/>
          <w:lang w:eastAsia="en-US" w:bidi="ar-SA"/>
        </w:rPr>
        <w:lastRenderedPageBreak/>
        <w:t>L</w:t>
      </w:r>
      <w:r w:rsidR="003F65C1">
        <w:rPr>
          <w:sz w:val="22"/>
          <w:szCs w:val="22"/>
          <w:lang w:eastAsia="en-US" w:bidi="ar-SA"/>
        </w:rPr>
        <w:t xml:space="preserve">e raster correspondant au nombre </w:t>
      </w:r>
      <w:r>
        <w:rPr>
          <w:sz w:val="22"/>
          <w:szCs w:val="22"/>
          <w:lang w:eastAsia="en-US" w:bidi="ar-SA"/>
        </w:rPr>
        <w:t xml:space="preserve">de </w:t>
      </w:r>
      <w:r w:rsidR="003439EF">
        <w:rPr>
          <w:sz w:val="22"/>
          <w:szCs w:val="22"/>
          <w:lang w:eastAsia="en-US" w:bidi="ar-SA"/>
        </w:rPr>
        <w:t>points lumineux observé</w:t>
      </w:r>
      <w:r>
        <w:rPr>
          <w:sz w:val="22"/>
          <w:szCs w:val="22"/>
          <w:lang w:eastAsia="en-US" w:bidi="ar-SA"/>
        </w:rPr>
        <w:t>s par pixel</w:t>
      </w:r>
      <w:r w:rsidR="003439EF">
        <w:rPr>
          <w:sz w:val="22"/>
          <w:szCs w:val="22"/>
          <w:lang w:eastAsia="en-US" w:bidi="ar-SA"/>
        </w:rPr>
        <w:t xml:space="preserve"> après masquage des valeurs aberrantes (sur la bâti et la végétation le cas échéant).</w:t>
      </w:r>
    </w:p>
    <w:p w:rsidR="00B87BB7" w:rsidRPr="00955909" w:rsidRDefault="00B87BB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743EF">
        <w:rPr>
          <w:rFonts w:asciiTheme="minorHAnsi" w:hAnsiTheme="minorHAnsi" w:cstheme="minorHAnsi"/>
          <w:b/>
          <w:sz w:val="22"/>
          <w:szCs w:val="22"/>
        </w:rPr>
        <w:t xml:space="preserve">et paramètres </w:t>
      </w:r>
      <w:r w:rsidR="006D4B2D">
        <w:rPr>
          <w:rFonts w:asciiTheme="minorHAnsi" w:hAnsiTheme="minorHAnsi" w:cstheme="minorHAnsi"/>
          <w:b/>
          <w:sz w:val="22"/>
          <w:szCs w:val="22"/>
        </w:rPr>
        <w:t>d’entré</w:t>
      </w:r>
      <w:r w:rsidR="003439EF">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87BB7" w:rsidRPr="00955909" w:rsidRDefault="00B87BB7"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Emprise zone d’étude (optionnel)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955909">
        <w:rPr>
          <w:rFonts w:asciiTheme="minorHAnsi" w:hAnsiTheme="minorHAnsi" w:cstheme="minorHAnsi"/>
          <w:sz w:val="22"/>
          <w:szCs w:val="22"/>
        </w:rPr>
        <w:t>représentant la zone sur laquelle l’indicateur va être calculé</w:t>
      </w:r>
      <w:r w:rsidR="00573440">
        <w:rPr>
          <w:rFonts w:asciiTheme="minorHAnsi" w:hAnsiTheme="minorHAnsi" w:cstheme="minorHAnsi"/>
          <w:sz w:val="22"/>
          <w:szCs w:val="22"/>
        </w:rPr>
        <w:t>.</w:t>
      </w:r>
    </w:p>
    <w:p w:rsidR="00B87BB7" w:rsidRPr="00F00DEE" w:rsidRDefault="00B87BB7" w:rsidP="00270D30">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 </w:t>
      </w:r>
      <w:r>
        <w:rPr>
          <w:rFonts w:asciiTheme="minorHAnsi" w:hAnsiTheme="minorHAnsi" w:cstheme="minorHAnsi"/>
          <w:sz w:val="22"/>
          <w:szCs w:val="22"/>
        </w:rPr>
        <w:t>Couche raster issu</w:t>
      </w:r>
      <w:r w:rsidR="00FF0F6C">
        <w:rPr>
          <w:rFonts w:asciiTheme="minorHAnsi" w:hAnsiTheme="minorHAnsi" w:cstheme="minorHAnsi"/>
          <w:sz w:val="22"/>
          <w:szCs w:val="22"/>
        </w:rPr>
        <w:t>e</w:t>
      </w:r>
      <w:r>
        <w:rPr>
          <w:rFonts w:asciiTheme="minorHAnsi" w:hAnsiTheme="minorHAnsi" w:cstheme="minorHAnsi"/>
          <w:sz w:val="22"/>
          <w:szCs w:val="22"/>
        </w:rPr>
        <w:t xml:space="preserve"> du traitement du </w:t>
      </w:r>
      <w:r w:rsidRPr="00A409D0">
        <w:rPr>
          <w:rFonts w:asciiTheme="minorHAnsi" w:hAnsiTheme="minorHAnsi" w:cstheme="minorHAnsi"/>
          <w:i/>
          <w:sz w:val="22"/>
          <w:szCs w:val="22"/>
        </w:rPr>
        <w:t>viewshed</w:t>
      </w:r>
      <w:r>
        <w:rPr>
          <w:rFonts w:asciiTheme="minorHAnsi" w:hAnsiTheme="minorHAnsi" w:cstheme="minorHAnsi"/>
          <w:sz w:val="22"/>
          <w:szCs w:val="22"/>
        </w:rPr>
        <w:t>.</w:t>
      </w:r>
    </w:p>
    <w:p w:rsidR="00F00DEE" w:rsidRPr="00F00DEE" w:rsidRDefault="00F00DEE"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Bâti Végétation Raster : </w:t>
      </w:r>
      <w:r w:rsidRPr="00F00DEE">
        <w:rPr>
          <w:rFonts w:asciiTheme="minorHAnsi" w:hAnsiTheme="minorHAnsi" w:cstheme="minorHAnsi"/>
          <w:sz w:val="22"/>
          <w:szCs w:val="22"/>
        </w:rPr>
        <w:t xml:space="preserve">Couche raster créée lors du calcul du MNS, qui permet d'enlever </w:t>
      </w:r>
      <w:r w:rsidR="009121E8">
        <w:rPr>
          <w:rFonts w:asciiTheme="minorHAnsi" w:hAnsiTheme="minorHAnsi" w:cstheme="minorHAnsi"/>
          <w:sz w:val="22"/>
          <w:szCs w:val="22"/>
        </w:rPr>
        <w:t>le nombre de sources visibles</w:t>
      </w:r>
      <w:r w:rsidR="00C73BEA">
        <w:rPr>
          <w:rFonts w:asciiTheme="minorHAnsi" w:hAnsiTheme="minorHAnsi" w:cstheme="minorHAnsi"/>
          <w:sz w:val="22"/>
          <w:szCs w:val="22"/>
        </w:rPr>
        <w:t xml:space="preserve"> </w:t>
      </w:r>
      <w:r w:rsidRPr="00F00DEE">
        <w:rPr>
          <w:rFonts w:asciiTheme="minorHAnsi" w:hAnsiTheme="minorHAnsi" w:cstheme="minorHAnsi"/>
          <w:sz w:val="22"/>
          <w:szCs w:val="22"/>
        </w:rPr>
        <w:t xml:space="preserve">sur le </w:t>
      </w:r>
      <w:r w:rsidR="00010D2D" w:rsidRPr="00F00DEE">
        <w:rPr>
          <w:rFonts w:asciiTheme="minorHAnsi" w:hAnsiTheme="minorHAnsi" w:cstheme="minorHAnsi"/>
          <w:sz w:val="22"/>
          <w:szCs w:val="22"/>
        </w:rPr>
        <w:t>bâti</w:t>
      </w:r>
      <w:r w:rsidRPr="00F00DEE">
        <w:rPr>
          <w:rFonts w:asciiTheme="minorHAnsi" w:hAnsiTheme="minorHAnsi" w:cstheme="minorHAnsi"/>
          <w:sz w:val="22"/>
          <w:szCs w:val="22"/>
        </w:rPr>
        <w:t xml:space="preserve"> et la végétation (si présente).  </w:t>
      </w:r>
    </w:p>
    <w:p w:rsidR="00F00DEE" w:rsidRPr="00955909" w:rsidRDefault="00F00DEE" w:rsidP="00270D30">
      <w:pPr>
        <w:pStyle w:val="Standard"/>
        <w:numPr>
          <w:ilvl w:val="1"/>
          <w:numId w:val="9"/>
        </w:numPr>
        <w:jc w:val="both"/>
        <w:rPr>
          <w:rFonts w:asciiTheme="minorHAnsi" w:hAnsiTheme="minorHAnsi" w:cstheme="minorHAnsi"/>
          <w:bCs/>
          <w:sz w:val="22"/>
          <w:szCs w:val="22"/>
        </w:rPr>
      </w:pPr>
      <w:r w:rsidRPr="00F00DEE">
        <w:rPr>
          <w:rFonts w:asciiTheme="minorHAnsi" w:hAnsiTheme="minorHAnsi" w:cstheme="minorHAnsi"/>
          <w:bCs/>
          <w:sz w:val="22"/>
          <w:szCs w:val="22"/>
        </w:rPr>
        <w:t>Haute</w:t>
      </w:r>
      <w:r w:rsidR="006C4475">
        <w:rPr>
          <w:rFonts w:asciiTheme="minorHAnsi" w:hAnsiTheme="minorHAnsi" w:cstheme="minorHAnsi"/>
          <w:bCs/>
          <w:sz w:val="22"/>
          <w:szCs w:val="22"/>
        </w:rPr>
        <w:t>ur max.</w:t>
      </w:r>
      <w:r w:rsidR="008B5393">
        <w:rPr>
          <w:rFonts w:asciiTheme="minorHAnsi" w:hAnsiTheme="minorHAnsi" w:cstheme="minorHAnsi"/>
          <w:bCs/>
          <w:sz w:val="22"/>
          <w:szCs w:val="22"/>
        </w:rPr>
        <w:t xml:space="preserve"> </w:t>
      </w:r>
      <w:r w:rsidR="006C4475">
        <w:rPr>
          <w:rFonts w:asciiTheme="minorHAnsi" w:hAnsiTheme="minorHAnsi" w:cstheme="minorHAnsi"/>
          <w:bCs/>
          <w:sz w:val="22"/>
          <w:szCs w:val="22"/>
        </w:rPr>
        <w:t>observateur</w:t>
      </w:r>
      <w:r w:rsidR="0041315C">
        <w:rPr>
          <w:rFonts w:asciiTheme="minorHAnsi" w:hAnsiTheme="minorHAnsi" w:cstheme="minorHAnsi"/>
          <w:bCs/>
          <w:sz w:val="22"/>
          <w:szCs w:val="22"/>
        </w:rPr>
        <w:t xml:space="preserve"> </w:t>
      </w:r>
      <w:r w:rsidR="008B5393">
        <w:rPr>
          <w:rFonts w:asciiTheme="minorHAnsi" w:hAnsiTheme="minorHAnsi" w:cstheme="minorHAnsi"/>
          <w:bCs/>
          <w:sz w:val="22"/>
          <w:szCs w:val="22"/>
        </w:rPr>
        <w:t xml:space="preserve">: Hauteur en mètre </w:t>
      </w:r>
      <w:r w:rsidRPr="00F00DEE">
        <w:rPr>
          <w:rFonts w:asciiTheme="minorHAnsi" w:hAnsiTheme="minorHAnsi" w:cstheme="minorHAnsi"/>
          <w:bCs/>
          <w:sz w:val="22"/>
          <w:szCs w:val="22"/>
        </w:rPr>
        <w:t xml:space="preserve">du masque à appliquer qui permet de ne pas prendre </w:t>
      </w:r>
      <w:r w:rsidR="008B5393">
        <w:rPr>
          <w:rFonts w:asciiTheme="minorHAnsi" w:hAnsiTheme="minorHAnsi" w:cstheme="minorHAnsi"/>
          <w:bCs/>
          <w:sz w:val="22"/>
          <w:szCs w:val="22"/>
        </w:rPr>
        <w:t>le nombre de sources visibles</w:t>
      </w:r>
      <w:r w:rsidR="00DB7970">
        <w:rPr>
          <w:rFonts w:asciiTheme="minorHAnsi" w:hAnsiTheme="minorHAnsi" w:cstheme="minorHAnsi"/>
          <w:bCs/>
          <w:sz w:val="22"/>
          <w:szCs w:val="22"/>
        </w:rPr>
        <w:t xml:space="preserve"> en compte</w:t>
      </w:r>
      <w:r w:rsidRPr="00F00DEE">
        <w:rPr>
          <w:rFonts w:asciiTheme="minorHAnsi" w:hAnsiTheme="minorHAnsi" w:cstheme="minorHAnsi"/>
          <w:bCs/>
          <w:sz w:val="22"/>
          <w:szCs w:val="22"/>
        </w:rPr>
        <w:t xml:space="preserve"> s’il est inférieur ou égal à cette hauteur, elle doit normalement être identique à la hauteur de l'observateur indiquée dans le calcul du</w:t>
      </w:r>
      <w:r>
        <w:rPr>
          <w:rFonts w:asciiTheme="minorHAnsi" w:hAnsiTheme="minorHAnsi" w:cstheme="minorHAnsi"/>
          <w:bCs/>
          <w:sz w:val="22"/>
          <w:szCs w:val="22"/>
        </w:rPr>
        <w:t xml:space="preserve"> </w:t>
      </w:r>
      <w:r w:rsidRPr="00A409D0">
        <w:rPr>
          <w:rFonts w:asciiTheme="minorHAnsi" w:hAnsiTheme="minorHAnsi" w:cstheme="minorHAnsi"/>
          <w:bCs/>
          <w:i/>
          <w:sz w:val="22"/>
          <w:szCs w:val="22"/>
        </w:rPr>
        <w:t>viewshed</w:t>
      </w:r>
      <w:r>
        <w:rPr>
          <w:rFonts w:asciiTheme="minorHAnsi" w:hAnsiTheme="minorHAnsi" w:cstheme="minorHAnsi"/>
          <w:bCs/>
          <w:sz w:val="22"/>
          <w:szCs w:val="22"/>
        </w:rPr>
        <w:t>.</w:t>
      </w:r>
    </w:p>
    <w:p w:rsidR="00B87BB7" w:rsidRPr="00955909" w:rsidRDefault="00B87BB7"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Maille : Il est possible d’importer une maille préexistante au format vecteur, sinon l’utilisateur peut créer la maille dans l’interface avec les deux paramétrages suivants :</w:t>
      </w:r>
    </w:p>
    <w:p w:rsidR="00B87BB7" w:rsidRPr="00955909" w:rsidRDefault="00B87BB7"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B87BB7" w:rsidRPr="00955909" w:rsidRDefault="00B87BB7"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010D2D">
        <w:rPr>
          <w:rFonts w:asciiTheme="minorHAnsi" w:hAnsiTheme="minorHAnsi" w:cstheme="minorHAnsi"/>
          <w:bCs/>
          <w:sz w:val="22"/>
          <w:szCs w:val="22"/>
        </w:rPr>
        <w:t>: F</w:t>
      </w:r>
      <w:r>
        <w:rPr>
          <w:rFonts w:asciiTheme="minorHAnsi" w:hAnsiTheme="minorHAnsi" w:cstheme="minorHAnsi"/>
          <w:bCs/>
          <w:sz w:val="22"/>
          <w:szCs w:val="22"/>
        </w:rPr>
        <w:t>o</w:t>
      </w:r>
      <w:r w:rsidR="00010D2D">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FF0F6C">
        <w:rPr>
          <w:rFonts w:asciiTheme="minorHAnsi" w:hAnsiTheme="minorHAnsi" w:cstheme="minorHAnsi"/>
          <w:bCs/>
          <w:sz w:val="22"/>
          <w:szCs w:val="22"/>
        </w:rPr>
        <w:t>carré</w:t>
      </w:r>
      <w:r>
        <w:rPr>
          <w:rFonts w:asciiTheme="minorHAnsi" w:hAnsiTheme="minorHAnsi" w:cstheme="minorHAnsi"/>
          <w:bCs/>
          <w:sz w:val="22"/>
          <w:szCs w:val="22"/>
        </w:rPr>
        <w:t>).</w:t>
      </w:r>
    </w:p>
    <w:p w:rsidR="0080286B" w:rsidRDefault="00B87BB7" w:rsidP="002A37EB">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w:t>
      </w:r>
      <w:r w:rsidR="0023384F">
        <w:rPr>
          <w:rFonts w:asciiTheme="minorHAnsi" w:hAnsiTheme="minorHAnsi" w:cstheme="minorHAnsi"/>
          <w:bCs/>
          <w:sz w:val="22"/>
          <w:szCs w:val="22"/>
        </w:rPr>
        <w:t xml:space="preserve"> </w:t>
      </w:r>
      <w:r w:rsidR="002A37EB" w:rsidRPr="00955909">
        <w:rPr>
          <w:rFonts w:asciiTheme="minorHAnsi" w:hAnsiTheme="minorHAnsi" w:cstheme="minorHAnsi"/>
          <w:bCs/>
          <w:sz w:val="22"/>
          <w:szCs w:val="22"/>
        </w:rPr>
        <w:t>mètres et une forme hexagonale sur l’ensembl</w:t>
      </w:r>
      <w:r w:rsidR="002A37EB">
        <w:rPr>
          <w:rFonts w:asciiTheme="minorHAnsi" w:hAnsiTheme="minorHAnsi" w:cstheme="minorHAnsi"/>
          <w:bCs/>
          <w:sz w:val="22"/>
          <w:szCs w:val="22"/>
        </w:rPr>
        <w:t>e de l’emprise.</w:t>
      </w:r>
    </w:p>
    <w:p w:rsidR="003743EF" w:rsidRDefault="003743EF" w:rsidP="00270D30">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Seuil max : Indique le seuil maximum de la dernière classe de la symbologie représentée, par défaut 50 sources lumineuses.</w:t>
      </w:r>
    </w:p>
    <w:p w:rsidR="00011901" w:rsidRDefault="00011901" w:rsidP="00011901">
      <w:pPr>
        <w:pStyle w:val="Standard"/>
        <w:ind w:left="720"/>
        <w:jc w:val="both"/>
        <w:rPr>
          <w:rFonts w:asciiTheme="minorHAnsi" w:hAnsiTheme="minorHAnsi" w:cstheme="minorHAnsi"/>
          <w:b/>
          <w:bCs/>
          <w:sz w:val="22"/>
          <w:szCs w:val="22"/>
        </w:rPr>
      </w:pPr>
    </w:p>
    <w:p w:rsidR="00EA6727" w:rsidRDefault="00EA67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84F58" w:rsidRPr="00784F58" w:rsidRDefault="00784F58" w:rsidP="00784F58">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Nombre</w:t>
      </w:r>
      <w:r w:rsidRPr="00680F7F">
        <w:rPr>
          <w:rFonts w:asciiTheme="minorHAnsi" w:hAnsiTheme="minorHAnsi" w:cstheme="minorHAnsi"/>
          <w:bCs/>
          <w:sz w:val="22"/>
          <w:szCs w:val="22"/>
        </w:rPr>
        <w:t xml:space="preserve"> de sources lumineuses visibles</w:t>
      </w:r>
      <w:r w:rsidR="008B5393">
        <w:rPr>
          <w:rFonts w:asciiTheme="minorHAnsi" w:hAnsiTheme="minorHAnsi" w:cstheme="minorHAnsi"/>
          <w:bCs/>
          <w:sz w:val="22"/>
          <w:szCs w:val="22"/>
        </w:rPr>
        <w:t xml:space="preserve"> </w:t>
      </w:r>
      <w:r w:rsidRPr="00680F7F">
        <w:rPr>
          <w:rFonts w:asciiTheme="minorHAnsi" w:hAnsiTheme="minorHAnsi" w:cstheme="minorHAnsi"/>
          <w:bCs/>
          <w:sz w:val="22"/>
          <w:szCs w:val="22"/>
        </w:rPr>
        <w:t xml:space="preserve">: Couche </w:t>
      </w:r>
      <w:r>
        <w:rPr>
          <w:rFonts w:asciiTheme="minorHAnsi" w:hAnsiTheme="minorHAnsi" w:cstheme="minorHAnsi"/>
          <w:sz w:val="22"/>
          <w:szCs w:val="22"/>
        </w:rPr>
        <w:t>raster</w:t>
      </w:r>
      <w:r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d</w:t>
      </w:r>
      <w:r>
        <w:rPr>
          <w:rFonts w:asciiTheme="minorHAnsi" w:hAnsiTheme="minorHAnsi" w:cstheme="minorHAnsi"/>
          <w:bCs/>
          <w:sz w:val="22"/>
          <w:szCs w:val="22"/>
        </w:rPr>
        <w:t>e sources lumineuses par pixel</w:t>
      </w:r>
      <w:r w:rsidR="00D62B1F">
        <w:rPr>
          <w:rFonts w:asciiTheme="minorHAnsi" w:hAnsiTheme="minorHAnsi" w:cstheme="minorHAnsi"/>
          <w:bCs/>
          <w:sz w:val="22"/>
          <w:szCs w:val="22"/>
        </w:rPr>
        <w:t xml:space="preserve"> de 1 ou 5 mètres selon la résolution du </w:t>
      </w:r>
      <w:r w:rsidR="00D62B1F" w:rsidRPr="00A409D0">
        <w:rPr>
          <w:rFonts w:asciiTheme="minorHAnsi" w:hAnsiTheme="minorHAnsi" w:cstheme="minorHAnsi"/>
          <w:bCs/>
          <w:i/>
          <w:sz w:val="22"/>
          <w:szCs w:val="22"/>
        </w:rPr>
        <w:t>vie</w:t>
      </w:r>
      <w:r w:rsidR="00A96AF0" w:rsidRPr="00A409D0">
        <w:rPr>
          <w:rFonts w:asciiTheme="minorHAnsi" w:hAnsiTheme="minorHAnsi" w:cstheme="minorHAnsi"/>
          <w:bCs/>
          <w:i/>
          <w:sz w:val="22"/>
          <w:szCs w:val="22"/>
        </w:rPr>
        <w:t>w</w:t>
      </w:r>
      <w:r w:rsidR="00D62B1F" w:rsidRPr="00A409D0">
        <w:rPr>
          <w:rFonts w:asciiTheme="minorHAnsi" w:hAnsiTheme="minorHAnsi" w:cstheme="minorHAnsi"/>
          <w:bCs/>
          <w:i/>
          <w:sz w:val="22"/>
          <w:szCs w:val="22"/>
        </w:rPr>
        <w:t>shed</w:t>
      </w:r>
      <w:r w:rsidR="00A409D0">
        <w:rPr>
          <w:rFonts w:asciiTheme="minorHAnsi" w:hAnsiTheme="minorHAnsi" w:cstheme="minorHAnsi"/>
          <w:bCs/>
          <w:sz w:val="22"/>
          <w:szCs w:val="22"/>
        </w:rPr>
        <w:t>. Mais</w:t>
      </w:r>
      <w:r>
        <w:rPr>
          <w:rFonts w:asciiTheme="minorHAnsi" w:hAnsiTheme="minorHAnsi" w:cstheme="minorHAnsi"/>
          <w:bCs/>
          <w:sz w:val="22"/>
          <w:szCs w:val="22"/>
        </w:rPr>
        <w:t xml:space="preserve"> à la différence du résultat issu du </w:t>
      </w:r>
      <w:r w:rsidRPr="00A409D0">
        <w:rPr>
          <w:rFonts w:asciiTheme="minorHAnsi" w:hAnsiTheme="minorHAnsi" w:cstheme="minorHAnsi"/>
          <w:bCs/>
          <w:i/>
          <w:sz w:val="22"/>
          <w:szCs w:val="22"/>
        </w:rPr>
        <w:t>viewshed</w:t>
      </w:r>
      <w:r>
        <w:rPr>
          <w:rFonts w:asciiTheme="minorHAnsi" w:hAnsiTheme="minorHAnsi" w:cstheme="minorHAnsi"/>
          <w:bCs/>
          <w:sz w:val="22"/>
          <w:szCs w:val="22"/>
        </w:rPr>
        <w:t>, le masque avec le bâti et éventuellement la végétation a été appliqué sur le raster.</w:t>
      </w:r>
    </w:p>
    <w:p w:rsidR="003743EF" w:rsidRDefault="00680F7F" w:rsidP="00270D30">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Nombre de sources lumineuses visibles</w:t>
      </w:r>
      <w:r w:rsidR="00586C8A">
        <w:rPr>
          <w:rFonts w:asciiTheme="minorHAnsi" w:hAnsiTheme="minorHAnsi" w:cstheme="minorHAnsi"/>
          <w:bCs/>
          <w:sz w:val="22"/>
          <w:szCs w:val="22"/>
        </w:rPr>
        <w:t xml:space="preserve"> par maille</w:t>
      </w:r>
      <w:r w:rsidRPr="00680F7F">
        <w:rPr>
          <w:rFonts w:asciiTheme="minorHAnsi" w:hAnsiTheme="minorHAnsi" w:cstheme="minorHAnsi"/>
          <w:bCs/>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moyen d</w:t>
      </w:r>
      <w:r>
        <w:rPr>
          <w:rFonts w:asciiTheme="minorHAnsi" w:hAnsiTheme="minorHAnsi" w:cstheme="minorHAnsi"/>
          <w:bCs/>
          <w:sz w:val="22"/>
          <w:szCs w:val="22"/>
        </w:rPr>
        <w:t>e sources lumineuses par maille (ou autre unité géographique importée)</w:t>
      </w:r>
      <w:r w:rsidR="007A621D">
        <w:rPr>
          <w:rFonts w:asciiTheme="minorHAnsi" w:hAnsiTheme="minorHAnsi" w:cstheme="minorHAnsi"/>
          <w:bCs/>
          <w:sz w:val="22"/>
          <w:szCs w:val="22"/>
        </w:rPr>
        <w:t xml:space="preserve">, avec une </w:t>
      </w:r>
      <w:r w:rsidR="0000309A">
        <w:rPr>
          <w:rFonts w:asciiTheme="minorHAnsi" w:hAnsiTheme="minorHAnsi" w:cstheme="minorHAnsi"/>
          <w:bCs/>
          <w:sz w:val="22"/>
          <w:szCs w:val="22"/>
        </w:rPr>
        <w:t>classification</w:t>
      </w:r>
      <w:r w:rsidR="007A621D">
        <w:rPr>
          <w:rFonts w:asciiTheme="minorHAnsi" w:hAnsiTheme="minorHAnsi" w:cstheme="minorHAnsi"/>
          <w:bCs/>
          <w:sz w:val="22"/>
          <w:szCs w:val="22"/>
        </w:rPr>
        <w:t xml:space="preserve"> par quantiles en 5 classes (le seuil maximum de la dernière classe étant </w:t>
      </w:r>
      <w:r w:rsidR="0000309A">
        <w:rPr>
          <w:rFonts w:asciiTheme="minorHAnsi" w:hAnsiTheme="minorHAnsi" w:cstheme="minorHAnsi"/>
          <w:bCs/>
          <w:sz w:val="22"/>
          <w:szCs w:val="22"/>
        </w:rPr>
        <w:t>paramétrable</w:t>
      </w:r>
      <w:r w:rsidR="007A621D">
        <w:rPr>
          <w:rFonts w:asciiTheme="minorHAnsi" w:hAnsiTheme="minorHAnsi" w:cstheme="minorHAnsi"/>
          <w:bCs/>
          <w:sz w:val="22"/>
          <w:szCs w:val="22"/>
        </w:rPr>
        <w:t xml:space="preserve">), </w:t>
      </w:r>
      <w:r w:rsidR="00FF0F6C">
        <w:rPr>
          <w:rFonts w:asciiTheme="minorHAnsi" w:hAnsiTheme="minorHAnsi" w:cstheme="minorHAnsi"/>
          <w:bCs/>
          <w:sz w:val="22"/>
          <w:szCs w:val="22"/>
        </w:rPr>
        <w:t>et, en complément,</w:t>
      </w:r>
      <w:r w:rsidR="007A621D">
        <w:rPr>
          <w:rFonts w:asciiTheme="minorHAnsi" w:hAnsiTheme="minorHAnsi" w:cstheme="minorHAnsi"/>
          <w:bCs/>
          <w:sz w:val="22"/>
          <w:szCs w:val="22"/>
        </w:rPr>
        <w:t xml:space="preserve"> une classe dans le cas où il n’y a pas de sources </w:t>
      </w:r>
      <w:r w:rsidR="0000309A">
        <w:rPr>
          <w:rFonts w:asciiTheme="minorHAnsi" w:hAnsiTheme="minorHAnsi" w:cstheme="minorHAnsi"/>
          <w:bCs/>
          <w:sz w:val="22"/>
          <w:szCs w:val="22"/>
        </w:rPr>
        <w:t>visibles</w:t>
      </w:r>
      <w:r w:rsidR="007A621D">
        <w:rPr>
          <w:rFonts w:asciiTheme="minorHAnsi" w:hAnsiTheme="minorHAnsi" w:cstheme="minorHAnsi"/>
          <w:bCs/>
          <w:sz w:val="22"/>
          <w:szCs w:val="22"/>
        </w:rPr>
        <w:t>.</w:t>
      </w: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68565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685650"/>
                    </a:xfrm>
                    <a:prstGeom prst="rect">
                      <a:avLst/>
                    </a:prstGeom>
                  </pic:spPr>
                </pic:pic>
              </a:graphicData>
            </a:graphic>
          </wp:inline>
        </w:drawing>
      </w:r>
    </w:p>
    <w:p w:rsidR="00E00DD3" w:rsidRDefault="0059580D" w:rsidP="00F30FB4">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13</w:t>
      </w:r>
      <w:r w:rsidR="00E5626F">
        <w:rPr>
          <w:noProof/>
        </w:rPr>
        <w:fldChar w:fldCharType="end"/>
      </w:r>
      <w:r>
        <w:t xml:space="preserve"> : Interface du calcul du nombre de sources visibles</w:t>
      </w:r>
    </w:p>
    <w:p w:rsidR="00C434D2" w:rsidRDefault="00C434D2" w:rsidP="00585A65">
      <w:pPr>
        <w:pStyle w:val="Standard"/>
        <w:jc w:val="both"/>
        <w:rPr>
          <w:rFonts w:asciiTheme="minorHAnsi" w:hAnsiTheme="minorHAnsi" w:cstheme="minorHAnsi"/>
          <w:b/>
          <w:sz w:val="22"/>
          <w:szCs w:val="22"/>
        </w:rPr>
      </w:pPr>
    </w:p>
    <w:p w:rsidR="00E00DD3" w:rsidRPr="00585A65" w:rsidRDefault="00ED163B" w:rsidP="00585A65">
      <w:pPr>
        <w:pStyle w:val="Standard"/>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5475D6" w:rsidRPr="008564CF" w:rsidRDefault="00ED163B" w:rsidP="008564CF">
      <w:pPr>
        <w:pStyle w:val="Corpsdetexte"/>
        <w:spacing w:after="120" w:line="240" w:lineRule="auto"/>
        <w:jc w:val="both"/>
        <w:rPr>
          <w:sz w:val="22"/>
        </w:rPr>
      </w:pPr>
      <w:r w:rsidRPr="008564CF">
        <w:rPr>
          <w:sz w:val="22"/>
        </w:rPr>
        <w:t xml:space="preserve">Voici les </w:t>
      </w:r>
      <w:r w:rsidR="003B19D5" w:rsidRPr="008564CF">
        <w:rPr>
          <w:sz w:val="22"/>
        </w:rPr>
        <w:t>principales</w:t>
      </w:r>
      <w:r w:rsidRPr="008564CF">
        <w:rPr>
          <w:sz w:val="22"/>
        </w:rPr>
        <w:t xml:space="preserve"> étapes des traitements appliqué</w:t>
      </w:r>
      <w:r w:rsidR="00DB7970">
        <w:rPr>
          <w:sz w:val="22"/>
        </w:rPr>
        <w:t>es</w:t>
      </w:r>
      <w:r w:rsidRPr="008564CF">
        <w:rPr>
          <w:sz w:val="22"/>
        </w:rPr>
        <w:t xml:space="preserve"> dans l’algorithme :</w:t>
      </w:r>
    </w:p>
    <w:p w:rsidR="00B22732" w:rsidRPr="00B22732" w:rsidRDefault="00B22732" w:rsidP="00A409D0">
      <w:pPr>
        <w:pStyle w:val="Corpsdetexte"/>
        <w:numPr>
          <w:ilvl w:val="0"/>
          <w:numId w:val="32"/>
        </w:numPr>
        <w:spacing w:after="120" w:line="240" w:lineRule="auto"/>
        <w:jc w:val="both"/>
        <w:rPr>
          <w:sz w:val="22"/>
        </w:rPr>
      </w:pPr>
      <w:r>
        <w:rPr>
          <w:sz w:val="22"/>
        </w:rPr>
        <w:t xml:space="preserve">Récupération de la couche de la zone d’étude, si pas de couche alors l’emprise de la maille importée sera considérée comme zone d’étude, si pas de maille importée alors ce sera l’emprise </w:t>
      </w:r>
      <w:r w:rsidR="00E55ECA">
        <w:rPr>
          <w:sz w:val="22"/>
        </w:rPr>
        <w:t xml:space="preserve">de la couche raster du </w:t>
      </w:r>
      <w:r w:rsidR="00E55ECA" w:rsidRPr="00EE2F7A">
        <w:rPr>
          <w:i/>
          <w:sz w:val="22"/>
        </w:rPr>
        <w:t>viewshed</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Déc</w:t>
      </w:r>
      <w:r>
        <w:rPr>
          <w:sz w:val="22"/>
        </w:rPr>
        <w:t xml:space="preserve">oupage du raster </w:t>
      </w:r>
      <w:r w:rsidRPr="00EE2F7A">
        <w:rPr>
          <w:i/>
          <w:sz w:val="22"/>
        </w:rPr>
        <w:t>viewshed</w:t>
      </w:r>
      <w:r>
        <w:rPr>
          <w:sz w:val="22"/>
        </w:rPr>
        <w:t xml:space="preserve"> et du raster « bâti végétation » </w:t>
      </w:r>
      <w:r w:rsidR="005B3619">
        <w:rPr>
          <w:sz w:val="22"/>
        </w:rPr>
        <w:t>selon</w:t>
      </w:r>
      <w:r>
        <w:rPr>
          <w:sz w:val="22"/>
        </w:rPr>
        <w:t xml:space="preserve"> la zone d’étude</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 xml:space="preserve">Découpage par la </w:t>
      </w:r>
      <w:r>
        <w:rPr>
          <w:sz w:val="22"/>
        </w:rPr>
        <w:t>maille</w:t>
      </w:r>
      <w:r w:rsidRPr="004A4AB9">
        <w:rPr>
          <w:sz w:val="22"/>
        </w:rPr>
        <w:t xml:space="preserve"> </w:t>
      </w:r>
      <w:r>
        <w:rPr>
          <w:sz w:val="22"/>
        </w:rPr>
        <w:t>(</w:t>
      </w:r>
      <w:r w:rsidRPr="004A4AB9">
        <w:rPr>
          <w:sz w:val="22"/>
        </w:rPr>
        <w:t xml:space="preserve">si elle </w:t>
      </w:r>
      <w:r>
        <w:rPr>
          <w:sz w:val="22"/>
        </w:rPr>
        <w:t>est importée)</w:t>
      </w:r>
      <w:r w:rsidRPr="004A4AB9">
        <w:rPr>
          <w:sz w:val="22"/>
        </w:rPr>
        <w:t xml:space="preserve"> </w:t>
      </w:r>
      <w:r w:rsidR="005B3619">
        <w:rPr>
          <w:sz w:val="22"/>
        </w:rPr>
        <w:t>selon</w:t>
      </w:r>
      <w:r>
        <w:rPr>
          <w:sz w:val="22"/>
        </w:rPr>
        <w:t xml:space="preserve"> la zone d’étude</w:t>
      </w:r>
      <w:r w:rsidR="00E55ECA">
        <w:rPr>
          <w:sz w:val="22"/>
        </w:rPr>
        <w:t> ;</w:t>
      </w:r>
    </w:p>
    <w:p w:rsidR="005475D6" w:rsidRDefault="005475D6" w:rsidP="00270D30">
      <w:pPr>
        <w:pStyle w:val="Corpsdetexte"/>
        <w:numPr>
          <w:ilvl w:val="0"/>
          <w:numId w:val="10"/>
        </w:numPr>
        <w:spacing w:after="120" w:line="240" w:lineRule="auto"/>
        <w:jc w:val="both"/>
        <w:rPr>
          <w:sz w:val="22"/>
        </w:rPr>
      </w:pPr>
      <w:r w:rsidRPr="004A4AB9">
        <w:rPr>
          <w:sz w:val="22"/>
        </w:rPr>
        <w:t>Si pas de maille on la crée en fonction de l’emprise</w:t>
      </w:r>
      <w:r>
        <w:rPr>
          <w:sz w:val="22"/>
        </w:rPr>
        <w:t xml:space="preserve"> de la zone d’études</w:t>
      </w:r>
      <w:r w:rsidRPr="004A4AB9">
        <w:rPr>
          <w:sz w:val="22"/>
        </w:rPr>
        <w:t xml:space="preserve"> et des paramètres </w:t>
      </w:r>
      <w:r w:rsidR="005B3619">
        <w:rPr>
          <w:sz w:val="22"/>
        </w:rPr>
        <w:t>renseignés en entrée</w:t>
      </w:r>
      <w:r w:rsidR="00E55ECA">
        <w:rPr>
          <w:sz w:val="22"/>
        </w:rPr>
        <w:t xml:space="preserve"> (diamètre et type de maille)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Masque sur Raster bâti pour enlever </w:t>
      </w:r>
      <w:r w:rsidR="00153ED8">
        <w:rPr>
          <w:sz w:val="22"/>
        </w:rPr>
        <w:t xml:space="preserve">les valeurs aberrantes sur </w:t>
      </w:r>
      <w:r w:rsidR="00DB7970">
        <w:rPr>
          <w:sz w:val="22"/>
        </w:rPr>
        <w:t xml:space="preserve">le </w:t>
      </w:r>
      <w:r w:rsidR="00153ED8">
        <w:rPr>
          <w:sz w:val="22"/>
        </w:rPr>
        <w:t>bâti</w:t>
      </w:r>
      <w:r w:rsidRPr="0037292D">
        <w:rPr>
          <w:sz w:val="22"/>
        </w:rPr>
        <w:t xml:space="preserve"> </w:t>
      </w:r>
      <w:r w:rsidR="00DB7970">
        <w:rPr>
          <w:sz w:val="22"/>
        </w:rPr>
        <w:t xml:space="preserve">au-delà de </w:t>
      </w:r>
      <w:r w:rsidR="00153ED8">
        <w:rPr>
          <w:sz w:val="22"/>
        </w:rPr>
        <w:t>la</w:t>
      </w:r>
      <w:r w:rsidRPr="0037292D">
        <w:rPr>
          <w:sz w:val="22"/>
        </w:rPr>
        <w:t xml:space="preserve"> hauteur</w:t>
      </w:r>
      <w:r w:rsidR="00153ED8">
        <w:rPr>
          <w:sz w:val="22"/>
        </w:rPr>
        <w:t xml:space="preserve"> maximale</w:t>
      </w:r>
      <w:r w:rsidR="00153ED8" w:rsidRPr="0037292D">
        <w:rPr>
          <w:sz w:val="22"/>
        </w:rPr>
        <w:t xml:space="preserve"> </w:t>
      </w:r>
      <w:r w:rsidR="00153ED8">
        <w:rPr>
          <w:sz w:val="22"/>
        </w:rPr>
        <w:t xml:space="preserve">à laquelle pourra se rendre l’observateur considéré. </w:t>
      </w:r>
      <w:r w:rsidR="00153ED8" w:rsidRPr="00153ED8">
        <w:rPr>
          <w:sz w:val="22"/>
        </w:rPr>
        <w:t>On met le nombre de source</w:t>
      </w:r>
      <w:r w:rsidR="00DB7970">
        <w:rPr>
          <w:sz w:val="22"/>
        </w:rPr>
        <w:t>s</w:t>
      </w:r>
      <w:r w:rsidR="00153ED8" w:rsidRPr="00153ED8">
        <w:rPr>
          <w:sz w:val="22"/>
        </w:rPr>
        <w:t xml:space="preserve"> à </w:t>
      </w:r>
      <w:r w:rsidR="00F93A40">
        <w:rPr>
          <w:sz w:val="22"/>
        </w:rPr>
        <w:t>« </w:t>
      </w:r>
      <w:r w:rsidR="00153ED8" w:rsidRPr="00153ED8">
        <w:rPr>
          <w:sz w:val="22"/>
        </w:rPr>
        <w:t>0</w:t>
      </w:r>
      <w:r w:rsidR="00F93A40">
        <w:rPr>
          <w:sz w:val="22"/>
        </w:rPr>
        <w:t> »</w:t>
      </w:r>
      <w:r w:rsidR="00153ED8" w:rsidRPr="00153ED8">
        <w:rPr>
          <w:sz w:val="22"/>
        </w:rPr>
        <w:t xml:space="preserve"> si la hauteur du masque est supérieure à la hauteur d’observation</w:t>
      </w:r>
      <w:r w:rsidR="00E55ECA">
        <w:rPr>
          <w:sz w:val="22"/>
        </w:rPr>
        <w:t> ;</w:t>
      </w:r>
    </w:p>
    <w:p w:rsidR="0037292D" w:rsidRPr="0037292D" w:rsidRDefault="0037292D" w:rsidP="00270D30">
      <w:pPr>
        <w:pStyle w:val="Corpsdetexte"/>
        <w:numPr>
          <w:ilvl w:val="1"/>
          <w:numId w:val="10"/>
        </w:numPr>
        <w:spacing w:after="120" w:line="240" w:lineRule="auto"/>
        <w:jc w:val="both"/>
        <w:rPr>
          <w:sz w:val="22"/>
        </w:rPr>
      </w:pPr>
      <w:r w:rsidRPr="0037292D">
        <w:rPr>
          <w:sz w:val="22"/>
        </w:rPr>
        <w:t xml:space="preserve">Création d’un masque raster avec 0 si </w:t>
      </w:r>
      <w:r w:rsidR="00153ED8">
        <w:rPr>
          <w:sz w:val="22"/>
        </w:rPr>
        <w:t xml:space="preserve">hauteur </w:t>
      </w:r>
      <w:r w:rsidR="00B5621E" w:rsidRPr="0037292D">
        <w:rPr>
          <w:sz w:val="22"/>
        </w:rPr>
        <w:t>bâti</w:t>
      </w:r>
      <w:r w:rsidRPr="0037292D">
        <w:rPr>
          <w:sz w:val="22"/>
        </w:rPr>
        <w:t xml:space="preserve"> &gt; hauteur</w:t>
      </w:r>
      <w:r w:rsidR="00153ED8">
        <w:rPr>
          <w:sz w:val="22"/>
        </w:rPr>
        <w:t xml:space="preserve"> max. de l’observateur</w:t>
      </w:r>
      <w:r w:rsidRPr="0037292D">
        <w:rPr>
          <w:sz w:val="22"/>
        </w:rPr>
        <w:t>, 1 sinon</w:t>
      </w:r>
      <w:r w:rsidR="006222BB">
        <w:rPr>
          <w:sz w:val="22"/>
        </w:rPr>
        <w:t> ;</w:t>
      </w:r>
    </w:p>
    <w:p w:rsidR="0037292D" w:rsidRDefault="0037292D" w:rsidP="00270D30">
      <w:pPr>
        <w:pStyle w:val="Corpsdetexte"/>
        <w:numPr>
          <w:ilvl w:val="1"/>
          <w:numId w:val="10"/>
        </w:numPr>
        <w:spacing w:after="120" w:line="240" w:lineRule="auto"/>
        <w:jc w:val="both"/>
        <w:rPr>
          <w:sz w:val="22"/>
        </w:rPr>
      </w:pPr>
      <w:r w:rsidRPr="0037292D">
        <w:rPr>
          <w:sz w:val="22"/>
        </w:rPr>
        <w:t xml:space="preserve">Application du masque sur le </w:t>
      </w:r>
      <w:r w:rsidRPr="00A06BD2">
        <w:rPr>
          <w:i/>
          <w:sz w:val="22"/>
        </w:rPr>
        <w:t>viewshed</w:t>
      </w:r>
      <w:r w:rsidRPr="0037292D">
        <w:rPr>
          <w:sz w:val="22"/>
        </w:rPr>
        <w:t xml:space="preserve"> pour enlever l’éclairement sur bâti</w:t>
      </w:r>
      <w:r w:rsidR="006222BB">
        <w:rPr>
          <w:sz w:val="22"/>
        </w:rPr>
        <w:t>.</w:t>
      </w:r>
    </w:p>
    <w:p w:rsidR="006E6998" w:rsidRPr="0037292D" w:rsidRDefault="006E6998" w:rsidP="006E6998">
      <w:pPr>
        <w:pStyle w:val="Corpsdetexte"/>
        <w:spacing w:after="120" w:line="240" w:lineRule="auto"/>
        <w:ind w:left="1080"/>
        <w:jc w:val="both"/>
        <w:rPr>
          <w:sz w:val="22"/>
        </w:rPr>
      </w:pPr>
      <w:r>
        <w:rPr>
          <w:sz w:val="22"/>
        </w:rPr>
        <w:t>(Traitement similaire avec la végétation)</w:t>
      </w:r>
    </w:p>
    <w:p w:rsidR="0037292D" w:rsidRPr="0037292D" w:rsidRDefault="0037292D" w:rsidP="00270D30">
      <w:pPr>
        <w:pStyle w:val="Corpsdetexte"/>
        <w:numPr>
          <w:ilvl w:val="0"/>
          <w:numId w:val="10"/>
        </w:numPr>
        <w:spacing w:after="120" w:line="240" w:lineRule="auto"/>
        <w:jc w:val="both"/>
        <w:rPr>
          <w:sz w:val="22"/>
        </w:rPr>
      </w:pPr>
      <w:r w:rsidRPr="0037292D">
        <w:rPr>
          <w:sz w:val="22"/>
        </w:rPr>
        <w:t>Calcul du nombre moyen de sources visibles par maille</w:t>
      </w:r>
      <w:r w:rsidR="00E55ECA">
        <w:rPr>
          <w:sz w:val="22"/>
        </w:rPr>
        <w:t>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Classification en </w:t>
      </w:r>
      <w:r w:rsidR="00560AAE">
        <w:rPr>
          <w:sz w:val="22"/>
        </w:rPr>
        <w:t>5</w:t>
      </w:r>
      <w:r w:rsidRPr="0037292D">
        <w:rPr>
          <w:sz w:val="22"/>
        </w:rPr>
        <w:t xml:space="preserve"> catégories du nombre de sources par quantile</w:t>
      </w:r>
      <w:r w:rsidR="00DB7970">
        <w:rPr>
          <w:sz w:val="22"/>
        </w:rPr>
        <w:t>,</w:t>
      </w:r>
      <w:r w:rsidRPr="0037292D">
        <w:rPr>
          <w:sz w:val="22"/>
        </w:rPr>
        <w:t xml:space="preserve"> avec </w:t>
      </w:r>
      <w:r w:rsidR="002B5376">
        <w:rPr>
          <w:sz w:val="22"/>
        </w:rPr>
        <w:t xml:space="preserve">un </w:t>
      </w:r>
      <w:r w:rsidRPr="0037292D">
        <w:rPr>
          <w:sz w:val="22"/>
        </w:rPr>
        <w:t>dernier seuil paramétrable</w:t>
      </w:r>
      <w:r w:rsidR="00560AAE">
        <w:rPr>
          <w:sz w:val="22"/>
        </w:rPr>
        <w:t xml:space="preserve"> et une classe </w:t>
      </w:r>
      <w:r w:rsidR="00153ED8">
        <w:rPr>
          <w:sz w:val="22"/>
        </w:rPr>
        <w:t xml:space="preserve">supplémentaire </w:t>
      </w:r>
      <w:r w:rsidR="00560AAE">
        <w:rPr>
          <w:sz w:val="22"/>
        </w:rPr>
        <w:t>pour les mailles sans sources visibles</w:t>
      </w:r>
      <w:r w:rsidR="00E55ECA">
        <w:rPr>
          <w:sz w:val="22"/>
        </w:rPr>
        <w:t> ;</w:t>
      </w:r>
    </w:p>
    <w:p w:rsidR="009E571F" w:rsidRDefault="0037292D" w:rsidP="00143FB1">
      <w:pPr>
        <w:pStyle w:val="Corpsdetexte"/>
        <w:numPr>
          <w:ilvl w:val="0"/>
          <w:numId w:val="10"/>
        </w:numPr>
        <w:spacing w:after="120" w:line="240" w:lineRule="auto"/>
        <w:jc w:val="both"/>
        <w:rPr>
          <w:sz w:val="22"/>
        </w:rPr>
      </w:pPr>
      <w:r w:rsidRPr="00354AFC">
        <w:rPr>
          <w:sz w:val="22"/>
        </w:rPr>
        <w:t>Application de la symbologie par défaut</w:t>
      </w:r>
      <w:r w:rsidR="00B5621E">
        <w:rPr>
          <w:sz w:val="22"/>
        </w:rPr>
        <w:t>.</w:t>
      </w:r>
      <w:bookmarkStart w:id="26" w:name="_Toc56617113"/>
    </w:p>
    <w:p w:rsidR="002003BE" w:rsidRPr="002003BE" w:rsidRDefault="002003BE" w:rsidP="002003BE">
      <w:pPr>
        <w:ind w:left="360"/>
        <w:jc w:val="both"/>
        <w:rPr>
          <w:sz w:val="22"/>
          <w:szCs w:val="22"/>
          <w:lang w:eastAsia="en-US" w:bidi="ar-SA"/>
        </w:rPr>
      </w:pPr>
      <w:r w:rsidRPr="002003BE">
        <w:rPr>
          <w:sz w:val="22"/>
          <w:szCs w:val="22"/>
          <w:lang w:eastAsia="en-US" w:bidi="ar-SA"/>
        </w:rPr>
        <w:lastRenderedPageBreak/>
        <w:t>Voir Figure 18, 19 et 20 en Annexe pour l</w:t>
      </w:r>
      <w:r>
        <w:rPr>
          <w:sz w:val="22"/>
          <w:szCs w:val="22"/>
          <w:lang w:eastAsia="en-US" w:bidi="ar-SA"/>
        </w:rPr>
        <w:t>es</w:t>
      </w:r>
      <w:r w:rsidRPr="002003BE">
        <w:rPr>
          <w:sz w:val="22"/>
          <w:szCs w:val="22"/>
          <w:lang w:eastAsia="en-US" w:bidi="ar-SA"/>
        </w:rPr>
        <w:t xml:space="preserve"> carte</w:t>
      </w:r>
      <w:r>
        <w:rPr>
          <w:sz w:val="22"/>
          <w:szCs w:val="22"/>
          <w:lang w:eastAsia="en-US" w:bidi="ar-SA"/>
        </w:rPr>
        <w:t>s</w:t>
      </w:r>
      <w:r w:rsidRPr="002003BE">
        <w:rPr>
          <w:sz w:val="22"/>
          <w:szCs w:val="22"/>
          <w:lang w:eastAsia="en-US" w:bidi="ar-SA"/>
        </w:rPr>
        <w:t xml:space="preserve"> de résultat</w:t>
      </w:r>
      <w:r>
        <w:rPr>
          <w:sz w:val="22"/>
          <w:szCs w:val="22"/>
          <w:lang w:eastAsia="en-US" w:bidi="ar-SA"/>
        </w:rPr>
        <w:t>s</w:t>
      </w:r>
      <w:r w:rsidRPr="002003BE">
        <w:rPr>
          <w:sz w:val="22"/>
          <w:szCs w:val="22"/>
          <w:lang w:eastAsia="en-US" w:bidi="ar-SA"/>
        </w:rPr>
        <w:t xml:space="preserve"> du calcul de l’indicateur</w:t>
      </w:r>
      <w:r>
        <w:rPr>
          <w:sz w:val="22"/>
          <w:szCs w:val="22"/>
          <w:lang w:eastAsia="en-US" w:bidi="ar-SA"/>
        </w:rPr>
        <w:t xml:space="preserve"> pour trois hauteurs différentes d’observateur</w:t>
      </w:r>
      <w:r w:rsidRPr="002003BE">
        <w:rPr>
          <w:sz w:val="22"/>
          <w:szCs w:val="22"/>
          <w:lang w:eastAsia="en-US" w:bidi="ar-SA"/>
        </w:rPr>
        <w:t xml:space="preserve"> sur la commune de Montpellier en 2020.</w:t>
      </w:r>
    </w:p>
    <w:p w:rsidR="00B41965" w:rsidRPr="00143FB1" w:rsidRDefault="00B41965" w:rsidP="00B41965">
      <w:pPr>
        <w:pStyle w:val="Corpsdetexte"/>
        <w:spacing w:after="120" w:line="240" w:lineRule="auto"/>
        <w:ind w:left="360"/>
        <w:jc w:val="both"/>
        <w:rPr>
          <w:sz w:val="22"/>
        </w:rPr>
      </w:pPr>
    </w:p>
    <w:p w:rsidR="00D6326A" w:rsidRPr="00EF16FE" w:rsidRDefault="000B2C0B" w:rsidP="00270D30">
      <w:pPr>
        <w:pStyle w:val="Titre1numrot"/>
        <w:numPr>
          <w:ilvl w:val="0"/>
          <w:numId w:val="7"/>
        </w:numPr>
      </w:pPr>
      <w:bookmarkStart w:id="27" w:name="_Toc140485259"/>
      <w:r>
        <w:t>Gestion du plugin</w:t>
      </w:r>
      <w:r w:rsidR="00F558C0" w:rsidRPr="00EF16FE">
        <w:t xml:space="preserve"> QGIS</w:t>
      </w:r>
      <w:bookmarkEnd w:id="26"/>
      <w:bookmarkEnd w:id="27"/>
    </w:p>
    <w:p w:rsidR="00E90BB7" w:rsidRDefault="00E90BB7" w:rsidP="00A665BB">
      <w:pPr>
        <w:pStyle w:val="Titre2numrot"/>
        <w:numPr>
          <w:ilvl w:val="1"/>
          <w:numId w:val="7"/>
        </w:numPr>
      </w:pPr>
      <w:bookmarkStart w:id="28" w:name="_Toc140485260"/>
      <w:r>
        <w:t>Installation</w:t>
      </w:r>
      <w:bookmarkEnd w:id="28"/>
    </w:p>
    <w:p w:rsidR="00E90BB7" w:rsidRDefault="0048031B" w:rsidP="00C47E8B">
      <w:pPr>
        <w:pStyle w:val="Sansinterligne"/>
        <w:ind w:left="360"/>
        <w:rPr>
          <w:sz w:val="22"/>
          <w:szCs w:val="22"/>
        </w:rPr>
      </w:pPr>
      <w:r w:rsidRPr="0073550B">
        <w:rPr>
          <w:sz w:val="22"/>
          <w:szCs w:val="22"/>
        </w:rPr>
        <w:t xml:space="preserve">Le plugin </w:t>
      </w:r>
      <w:r w:rsidR="00143FB1">
        <w:rPr>
          <w:sz w:val="22"/>
          <w:szCs w:val="22"/>
        </w:rPr>
        <w:t>se</w:t>
      </w:r>
      <w:r w:rsidRPr="0073550B">
        <w:rPr>
          <w:sz w:val="22"/>
          <w:szCs w:val="22"/>
        </w:rPr>
        <w:t xml:space="preserve"> base sur la version 3 de QGIS et ne nécessite pas d’extension ou de librairie supplémentaires que celles fournies par défaut</w:t>
      </w:r>
      <w:r w:rsidR="00244844" w:rsidRPr="0073550B">
        <w:rPr>
          <w:sz w:val="22"/>
          <w:szCs w:val="22"/>
        </w:rPr>
        <w:t>.</w:t>
      </w:r>
    </w:p>
    <w:p w:rsidR="0073550B" w:rsidRPr="0073550B" w:rsidRDefault="0073550B" w:rsidP="00C47E8B">
      <w:pPr>
        <w:pStyle w:val="Sansinterligne"/>
        <w:ind w:left="360"/>
        <w:rPr>
          <w:sz w:val="22"/>
          <w:szCs w:val="22"/>
        </w:rPr>
      </w:pPr>
      <w:r>
        <w:rPr>
          <w:sz w:val="22"/>
          <w:szCs w:val="22"/>
        </w:rPr>
        <w:t>La version minimum requise est la 3.16.</w:t>
      </w:r>
    </w:p>
    <w:p w:rsidR="00244844" w:rsidRPr="0073550B" w:rsidRDefault="00244844" w:rsidP="00244844">
      <w:pPr>
        <w:pStyle w:val="Corpsdetexte"/>
        <w:spacing w:after="120" w:line="240" w:lineRule="auto"/>
        <w:ind w:left="360"/>
        <w:jc w:val="both"/>
        <w:rPr>
          <w:rFonts w:cstheme="minorHAnsi"/>
          <w:sz w:val="22"/>
          <w:szCs w:val="22"/>
        </w:rPr>
      </w:pPr>
      <w:r w:rsidRPr="0073550B">
        <w:rPr>
          <w:rFonts w:cstheme="minorHAnsi"/>
          <w:bCs/>
          <w:sz w:val="22"/>
          <w:szCs w:val="22"/>
        </w:rPr>
        <w:t>Pour installer le plugin, aller dans le menu</w:t>
      </w:r>
      <w:r w:rsidRPr="0073550B">
        <w:rPr>
          <w:rFonts w:cstheme="minorHAnsi"/>
          <w:bCs/>
          <w:i/>
          <w:sz w:val="22"/>
          <w:szCs w:val="22"/>
        </w:rPr>
        <w:t xml:space="preserve"> Extension → Installer/Gérer les extensions </w:t>
      </w:r>
      <w:r w:rsidRPr="0073550B">
        <w:rPr>
          <w:rFonts w:cstheme="minorHAnsi"/>
          <w:bCs/>
          <w:sz w:val="22"/>
          <w:szCs w:val="22"/>
        </w:rPr>
        <w:t xml:space="preserve">et choisir </w:t>
      </w:r>
      <w:r w:rsidRPr="0073550B">
        <w:rPr>
          <w:rFonts w:cstheme="minorHAnsi"/>
          <w:bCs/>
          <w:i/>
          <w:sz w:val="22"/>
          <w:szCs w:val="22"/>
        </w:rPr>
        <w:t>LightPollutionToolbox.</w:t>
      </w:r>
    </w:p>
    <w:p w:rsidR="00244844" w:rsidRPr="0073550B" w:rsidRDefault="00DF3FDF" w:rsidP="00244844">
      <w:pPr>
        <w:pStyle w:val="Corpsdetexte"/>
        <w:spacing w:after="120" w:line="240" w:lineRule="auto"/>
        <w:ind w:left="360"/>
        <w:jc w:val="both"/>
        <w:rPr>
          <w:rFonts w:cstheme="minorHAnsi"/>
          <w:bCs/>
          <w:sz w:val="22"/>
          <w:szCs w:val="22"/>
        </w:rPr>
      </w:pPr>
      <w:r w:rsidRPr="0073550B">
        <w:rPr>
          <w:rFonts w:cstheme="minorHAnsi"/>
          <w:bCs/>
          <w:sz w:val="22"/>
          <w:szCs w:val="22"/>
        </w:rPr>
        <w:t xml:space="preserve">Les traitements peuvent être appelés depuis la </w:t>
      </w:r>
      <w:r w:rsidR="00300C0D" w:rsidRPr="0073550B">
        <w:rPr>
          <w:rFonts w:cstheme="minorHAnsi"/>
          <w:bCs/>
          <w:sz w:val="22"/>
          <w:szCs w:val="22"/>
        </w:rPr>
        <w:t>boîte</w:t>
      </w:r>
      <w:r w:rsidRPr="0073550B">
        <w:rPr>
          <w:rFonts w:cstheme="minorHAnsi"/>
          <w:bCs/>
          <w:sz w:val="22"/>
          <w:szCs w:val="22"/>
        </w:rPr>
        <w:t xml:space="preserve"> à outils de traitement</w:t>
      </w:r>
      <w:r w:rsidR="000B4E9B" w:rsidRPr="0073550B">
        <w:rPr>
          <w:rFonts w:cstheme="minorHAnsi"/>
          <w:bCs/>
          <w:sz w:val="22"/>
          <w:szCs w:val="22"/>
        </w:rPr>
        <w:t>s</w:t>
      </w:r>
      <w:r w:rsidRPr="0073550B">
        <w:rPr>
          <w:rFonts w:cstheme="minorHAnsi"/>
          <w:bCs/>
          <w:sz w:val="22"/>
          <w:szCs w:val="22"/>
        </w:rPr>
        <w:t xml:space="preserve">, ou </w:t>
      </w:r>
      <w:r w:rsidR="002E33DF" w:rsidRPr="0073550B">
        <w:rPr>
          <w:rFonts w:cstheme="minorHAnsi"/>
          <w:bCs/>
          <w:sz w:val="22"/>
          <w:szCs w:val="22"/>
        </w:rPr>
        <w:t xml:space="preserve">depuis </w:t>
      </w:r>
      <w:r w:rsidRPr="0073550B">
        <w:rPr>
          <w:rFonts w:cstheme="minorHAnsi"/>
          <w:bCs/>
          <w:sz w:val="22"/>
          <w:szCs w:val="22"/>
        </w:rPr>
        <w:t>l’interface du plugin dans la barre de menu</w:t>
      </w:r>
      <w:r w:rsidR="00244844" w:rsidRPr="0073550B">
        <w:rPr>
          <w:rFonts w:cstheme="minorHAnsi"/>
          <w:bCs/>
          <w:sz w:val="22"/>
          <w:szCs w:val="22"/>
        </w:rPr>
        <w:t>.</w:t>
      </w:r>
    </w:p>
    <w:p w:rsidR="009D52FE" w:rsidRDefault="009D52FE" w:rsidP="00F75DAB">
      <w:pPr>
        <w:spacing w:line="264" w:lineRule="auto"/>
      </w:pPr>
    </w:p>
    <w:p w:rsidR="00E90BB7" w:rsidRDefault="00E90BB7" w:rsidP="00A665BB">
      <w:pPr>
        <w:pStyle w:val="Titre2numrot"/>
        <w:numPr>
          <w:ilvl w:val="1"/>
          <w:numId w:val="7"/>
        </w:numPr>
      </w:pPr>
      <w:bookmarkStart w:id="29" w:name="_Toc140485261"/>
      <w:r>
        <w:t>Architecture</w:t>
      </w:r>
      <w:bookmarkEnd w:id="29"/>
    </w:p>
    <w:p w:rsidR="005A2141" w:rsidRPr="00105ED2" w:rsidRDefault="005A2141" w:rsidP="00105ED2">
      <w:pPr>
        <w:ind w:left="360"/>
        <w:jc w:val="both"/>
        <w:rPr>
          <w:sz w:val="22"/>
          <w:szCs w:val="22"/>
        </w:rPr>
      </w:pPr>
      <w:r w:rsidRPr="00105ED2">
        <w:rPr>
          <w:sz w:val="22"/>
          <w:szCs w:val="22"/>
        </w:rPr>
        <w:t xml:space="preserve">Le plugin se base sur un autre plugin déjà existant qui permet le calcul de l’indicateur de </w:t>
      </w:r>
      <w:r w:rsidR="00135542">
        <w:rPr>
          <w:sz w:val="22"/>
          <w:szCs w:val="22"/>
        </w:rPr>
        <w:t>DS</w:t>
      </w:r>
      <w:r w:rsidRPr="00105ED2">
        <w:rPr>
          <w:sz w:val="22"/>
          <w:szCs w:val="22"/>
        </w:rPr>
        <w:t>F</w:t>
      </w:r>
      <w:r w:rsidR="00135542">
        <w:rPr>
          <w:sz w:val="22"/>
          <w:szCs w:val="22"/>
        </w:rPr>
        <w:t>L</w:t>
      </w:r>
      <w:r w:rsidRPr="00105ED2">
        <w:rPr>
          <w:sz w:val="22"/>
          <w:szCs w:val="22"/>
        </w:rPr>
        <w:t>I</w:t>
      </w:r>
      <w:r w:rsidR="00105ED2">
        <w:rPr>
          <w:sz w:val="22"/>
          <w:szCs w:val="22"/>
        </w:rPr>
        <w:t xml:space="preserve">. </w:t>
      </w:r>
    </w:p>
    <w:p w:rsidR="003E557F" w:rsidRDefault="005A2141" w:rsidP="00105ED2">
      <w:pPr>
        <w:pStyle w:val="Sansinterligne"/>
        <w:ind w:left="360"/>
        <w:jc w:val="both"/>
        <w:rPr>
          <w:sz w:val="22"/>
          <w:szCs w:val="22"/>
        </w:rPr>
      </w:pPr>
      <w:r w:rsidRPr="00105ED2">
        <w:rPr>
          <w:sz w:val="22"/>
          <w:szCs w:val="22"/>
        </w:rPr>
        <w:t>Les algorithmes nécessaires aux calculs d’indicateurs de pression de pollution lumineuse ont été ajouté dans le dossier « algs », à la racine dossier du plugin ont été ajoutés une interface (Interface_dialgo_base.ui) ainsi que des algorithmes faisant office de contrôleur (controller.py pour les interactions entre l’interface et les algorithmes</w:t>
      </w:r>
      <w:r w:rsidR="00993280">
        <w:rPr>
          <w:sz w:val="22"/>
          <w:szCs w:val="22"/>
        </w:rPr>
        <w:t>, tabs.py pour gérer l’affichage</w:t>
      </w:r>
      <w:r w:rsidRPr="00105ED2">
        <w:rPr>
          <w:sz w:val="22"/>
          <w:szCs w:val="22"/>
        </w:rPr>
        <w:t xml:space="preserve"> dynamiques </w:t>
      </w:r>
      <w:r w:rsidR="00C66E9D">
        <w:rPr>
          <w:sz w:val="22"/>
          <w:szCs w:val="22"/>
        </w:rPr>
        <w:t xml:space="preserve">des </w:t>
      </w:r>
      <w:r w:rsidR="00993280">
        <w:rPr>
          <w:sz w:val="22"/>
          <w:szCs w:val="22"/>
        </w:rPr>
        <w:t xml:space="preserve">panneaux d’aide en fonction </w:t>
      </w:r>
      <w:r w:rsidRPr="00105ED2">
        <w:rPr>
          <w:sz w:val="22"/>
          <w:szCs w:val="22"/>
        </w:rPr>
        <w:t>des tables des menus), ces ajouts permettent d’avoir une architecture de type MVC (Modèle Vue Contrôleur)</w:t>
      </w:r>
      <w:r w:rsidR="00DD303E">
        <w:rPr>
          <w:sz w:val="22"/>
          <w:szCs w:val="22"/>
        </w:rPr>
        <w:t>.</w:t>
      </w: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5"/>
            <wp:effectExtent l="0" t="0" r="0" b="698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5"/>
                    </a:xfrm>
                    <a:prstGeom prst="rect">
                      <a:avLst/>
                    </a:prstGeom>
                    <a:noFill/>
                    <a:ln>
                      <a:noFill/>
                    </a:ln>
                  </pic:spPr>
                </pic:pic>
              </a:graphicData>
            </a:graphic>
          </wp:inline>
        </w:drawing>
      </w:r>
    </w:p>
    <w:p w:rsidR="003E557F" w:rsidRDefault="0059580D" w:rsidP="005F474E">
      <w:pPr>
        <w:pStyle w:val="Lgende"/>
        <w:ind w:firstLine="360"/>
      </w:pPr>
      <w:r>
        <w:t xml:space="preserve">Figure </w:t>
      </w:r>
      <w:r w:rsidR="00E5626F">
        <w:fldChar w:fldCharType="begin"/>
      </w:r>
      <w:r w:rsidR="00E5626F">
        <w:instrText xml:space="preserve"> SEQ Figure \* ARABIC </w:instrText>
      </w:r>
      <w:r w:rsidR="00E5626F">
        <w:fldChar w:fldCharType="separate"/>
      </w:r>
      <w:r w:rsidR="00972DA2">
        <w:rPr>
          <w:noProof/>
        </w:rPr>
        <w:t>14</w:t>
      </w:r>
      <w:r w:rsidR="00E5626F">
        <w:rPr>
          <w:noProof/>
        </w:rPr>
        <w:fldChar w:fldCharType="end"/>
      </w:r>
      <w:r>
        <w:t xml:space="preserve"> : Architecture MVC du plugin</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3E557F" w:rsidP="00F55450">
      <w:pPr>
        <w:pStyle w:val="Titre1numrot"/>
      </w:pPr>
      <w:bookmarkStart w:id="30" w:name="_Toc140485262"/>
      <w:r>
        <w:lastRenderedPageBreak/>
        <w:t>Annexe</w:t>
      </w:r>
      <w:bookmarkEnd w:id="30"/>
    </w:p>
    <w:p w:rsidR="0009373A" w:rsidRDefault="0009373A" w:rsidP="0009373A">
      <w:pPr>
        <w:rPr>
          <w:lang w:eastAsia="en-US" w:bidi="ar-SA"/>
        </w:rPr>
      </w:pPr>
    </w:p>
    <w:p w:rsidR="0009373A" w:rsidRDefault="0009373A" w:rsidP="0009373A">
      <w:pPr>
        <w:keepNext/>
        <w:spacing w:line="264" w:lineRule="auto"/>
        <w:jc w:val="center"/>
      </w:pPr>
      <w:r w:rsidRPr="00100B14">
        <w:rPr>
          <w:noProof/>
          <w:sz w:val="14"/>
          <w:szCs w:val="14"/>
          <w:lang w:eastAsia="fr-FR" w:bidi="ar-SA"/>
        </w:rPr>
        <w:drawing>
          <wp:inline distT="0" distB="0" distL="0" distR="0" wp14:anchorId="14676A94" wp14:editId="5E707F1D">
            <wp:extent cx="4072255" cy="2658110"/>
            <wp:effectExtent l="0" t="0" r="4445" b="8890"/>
            <wp:docPr id="18" name="Image 18" descr="D:\Documents\Cas usages\graphs\ex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2255" cy="2658110"/>
                    </a:xfrm>
                    <a:prstGeom prst="rect">
                      <a:avLst/>
                    </a:prstGeom>
                    <a:noFill/>
                    <a:ln>
                      <a:noFill/>
                    </a:ln>
                  </pic:spPr>
                </pic:pic>
              </a:graphicData>
            </a:graphic>
          </wp:inline>
        </w:drawing>
      </w:r>
    </w:p>
    <w:p w:rsidR="006C4312" w:rsidRPr="00B41965" w:rsidRDefault="0009373A" w:rsidP="00B41965">
      <w:pPr>
        <w:pStyle w:val="Lgende"/>
        <w:rPr>
          <w:sz w:val="14"/>
          <w:szCs w:val="14"/>
        </w:rPr>
      </w:pPr>
      <w:r>
        <w:t xml:space="preserve">Figure </w:t>
      </w:r>
      <w:r w:rsidR="00E5626F">
        <w:fldChar w:fldCharType="begin"/>
      </w:r>
      <w:r w:rsidR="00E5626F">
        <w:instrText xml:space="preserve"> SEQ Figure \* ARABIC </w:instrText>
      </w:r>
      <w:r w:rsidR="00E5626F">
        <w:fldChar w:fldCharType="separate"/>
      </w:r>
      <w:r w:rsidR="00972DA2">
        <w:rPr>
          <w:noProof/>
        </w:rPr>
        <w:t>15</w:t>
      </w:r>
      <w:r w:rsidR="00E5626F">
        <w:rPr>
          <w:noProof/>
        </w:rPr>
        <w:fldChar w:fldCharType="end"/>
      </w:r>
      <w:r>
        <w:t xml:space="preserve"> : Exemple de schéma d'entrée/sortie</w:t>
      </w:r>
    </w:p>
    <w:p w:rsidR="006C4312" w:rsidRDefault="006C4312" w:rsidP="006C4312">
      <w:pPr>
        <w:keepNext/>
        <w:jc w:val="center"/>
      </w:pPr>
      <w:r>
        <w:rPr>
          <w:noProof/>
          <w:lang w:eastAsia="fr-FR" w:bidi="ar-SA"/>
        </w:rPr>
        <w:drawing>
          <wp:inline distT="0" distB="0" distL="0" distR="0">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tretch>
                      <a:fillRect/>
                    </a:stretch>
                  </pic:blipFill>
                  <pic:spPr bwMode="auto">
                    <a:xfrm>
                      <a:off x="0" y="0"/>
                      <a:ext cx="6115685" cy="5187113"/>
                    </a:xfrm>
                    <a:prstGeom prst="rect">
                      <a:avLst/>
                    </a:prstGeom>
                    <a:noFill/>
                    <a:ln>
                      <a:noFill/>
                    </a:ln>
                  </pic:spPr>
                </pic:pic>
              </a:graphicData>
            </a:graphic>
          </wp:inline>
        </w:drawing>
      </w:r>
    </w:p>
    <w:p w:rsidR="0025170D" w:rsidRPr="0025170D" w:rsidRDefault="006C4312" w:rsidP="006C4312">
      <w:pPr>
        <w:pStyle w:val="Lgende"/>
        <w:rPr>
          <w:lang w:eastAsia="en-US" w:bidi="ar-SA"/>
        </w:rPr>
      </w:pPr>
      <w:r>
        <w:t xml:space="preserve">Figure </w:t>
      </w:r>
      <w:r w:rsidR="00E5626F">
        <w:fldChar w:fldCharType="begin"/>
      </w:r>
      <w:r w:rsidR="00E5626F">
        <w:instrText xml:space="preserve"> SEQ Figure \* ARABIC </w:instrText>
      </w:r>
      <w:r w:rsidR="00E5626F">
        <w:fldChar w:fldCharType="separate"/>
      </w:r>
      <w:r w:rsidR="00972DA2">
        <w:rPr>
          <w:noProof/>
        </w:rPr>
        <w:t>16</w:t>
      </w:r>
      <w:r w:rsidR="00E5626F">
        <w:rPr>
          <w:noProof/>
        </w:rPr>
        <w:fldChar w:fldCharType="end"/>
      </w:r>
      <w:r w:rsidR="00B35FFF">
        <w:t xml:space="preserve"> </w:t>
      </w:r>
      <w:r>
        <w:t>:</w:t>
      </w:r>
      <w:r w:rsidR="00B35FFF">
        <w:t xml:space="preserve"> </w:t>
      </w:r>
      <w:r>
        <w:t>Contribution au halo lumineux</w:t>
      </w:r>
      <w:r w:rsidR="00B55E72">
        <w:t xml:space="preserve"> </w:t>
      </w:r>
      <w:r>
        <w:t>à partir de la radiance totale</w:t>
      </w:r>
      <w:r w:rsidR="00D94F9E">
        <w:t xml:space="preserve"> par maille de 50 m</w:t>
      </w:r>
    </w:p>
    <w:p w:rsidR="00D94F9E" w:rsidRDefault="00972DA2" w:rsidP="00D94F9E">
      <w:pPr>
        <w:keepNext/>
        <w:jc w:val="center"/>
      </w:pPr>
      <w:r>
        <w:rPr>
          <w:sz w:val="14"/>
          <w:szCs w:val="1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412.5pt">
            <v:imagedata r:id="rId42" o:title="blue_map"/>
          </v:shape>
        </w:pict>
      </w:r>
    </w:p>
    <w:p w:rsidR="000900E8" w:rsidRDefault="00D94F9E" w:rsidP="00D94F9E">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17</w:t>
      </w:r>
      <w:r w:rsidR="00E5626F">
        <w:rPr>
          <w:noProof/>
        </w:rPr>
        <w:fldChar w:fldCharType="end"/>
      </w:r>
      <w:r>
        <w:t xml:space="preserve"> : Classification</w:t>
      </w:r>
      <w:r w:rsidR="00DC78B3">
        <w:t xml:space="preserve"> des</w:t>
      </w:r>
      <w:r>
        <w:t xml:space="preserve"> émission</w:t>
      </w:r>
      <w:r w:rsidR="00DC78B3">
        <w:t>s de</w:t>
      </w:r>
      <w:r>
        <w:t xml:space="preserve"> lumière bleue (Ratio bandes R/B) par maille de 150 m</w:t>
      </w:r>
    </w:p>
    <w:p w:rsidR="00D94F9E" w:rsidRDefault="00972DA2" w:rsidP="00260A3E">
      <w:pPr>
        <w:keepNext/>
        <w:jc w:val="center"/>
      </w:pPr>
      <w:r>
        <w:lastRenderedPageBreak/>
        <w:pict>
          <v:shape id="_x0000_i1026" type="#_x0000_t75" style="width:481.5pt;height:420.75pt">
            <v:imagedata r:id="rId43" o:title="nb_src_0"/>
          </v:shape>
        </w:pict>
      </w:r>
    </w:p>
    <w:p w:rsidR="00610BAA" w:rsidRPr="00610BAA" w:rsidRDefault="00D94F9E" w:rsidP="00610BAA">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18</w:t>
      </w:r>
      <w:r w:rsidR="00E5626F">
        <w:rPr>
          <w:noProof/>
        </w:rPr>
        <w:fldChar w:fldCharType="end"/>
      </w:r>
      <w:r>
        <w:t xml:space="preserve"> : Moyenne de sources lumineuses visibles par maille de 50 m, avec une hauteur d'observateur de 0 m</w:t>
      </w:r>
    </w:p>
    <w:p w:rsidR="00D94F9E" w:rsidRDefault="00D94F9E" w:rsidP="00D94F9E"/>
    <w:p w:rsidR="00D94F9E" w:rsidRDefault="00972DA2" w:rsidP="00260A3E">
      <w:pPr>
        <w:keepNext/>
        <w:jc w:val="center"/>
      </w:pPr>
      <w:r>
        <w:lastRenderedPageBreak/>
        <w:pict>
          <v:shape id="_x0000_i1027" type="#_x0000_t75" style="width:481.5pt;height:424.5pt">
            <v:imagedata r:id="rId44" o:title="nb_src_1m"/>
          </v:shape>
        </w:pict>
      </w:r>
    </w:p>
    <w:p w:rsidR="00D94F9E" w:rsidRDefault="00D94F9E" w:rsidP="00D94F9E">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19</w:t>
      </w:r>
      <w:r w:rsidR="00E5626F">
        <w:rPr>
          <w:noProof/>
        </w:rPr>
        <w:fldChar w:fldCharType="end"/>
      </w:r>
      <w:r>
        <w:t xml:space="preserve"> : </w:t>
      </w:r>
      <w:r w:rsidRPr="004D430C">
        <w:t>Moyenne de sources lumineuses visibles par maille</w:t>
      </w:r>
      <w:r>
        <w:t xml:space="preserve"> de 50 m</w:t>
      </w:r>
      <w:r w:rsidRPr="004D430C">
        <w:t xml:space="preserve">, avec une hauteur d'observateur de </w:t>
      </w:r>
      <w:r>
        <w:t>1</w:t>
      </w:r>
      <w:r w:rsidRPr="004D430C">
        <w:t xml:space="preserve"> m</w:t>
      </w:r>
    </w:p>
    <w:p w:rsidR="00D94F9E" w:rsidRDefault="00D94F9E" w:rsidP="00D94F9E"/>
    <w:p w:rsidR="00D94F9E" w:rsidRDefault="00972DA2" w:rsidP="00260A3E">
      <w:pPr>
        <w:keepNext/>
        <w:jc w:val="center"/>
      </w:pPr>
      <w:r>
        <w:lastRenderedPageBreak/>
        <w:pict>
          <v:shape id="_x0000_i1028" type="#_x0000_t75" style="width:481.5pt;height:420.75pt">
            <v:imagedata r:id="rId45" o:title="nb_src_6m"/>
          </v:shape>
        </w:pict>
      </w:r>
    </w:p>
    <w:p w:rsidR="007C0811" w:rsidRDefault="00D94F9E" w:rsidP="00585328">
      <w:pPr>
        <w:pStyle w:val="Lgende"/>
      </w:pPr>
      <w:r>
        <w:t xml:space="preserve">Figure </w:t>
      </w:r>
      <w:r w:rsidR="00E5626F">
        <w:fldChar w:fldCharType="begin"/>
      </w:r>
      <w:r w:rsidR="00E5626F">
        <w:instrText xml:space="preserve"> SEQ Figure \* ARABIC </w:instrText>
      </w:r>
      <w:r w:rsidR="00E5626F">
        <w:fldChar w:fldCharType="separate"/>
      </w:r>
      <w:r w:rsidR="00972DA2">
        <w:rPr>
          <w:noProof/>
        </w:rPr>
        <w:t>20</w:t>
      </w:r>
      <w:r w:rsidR="00E5626F">
        <w:rPr>
          <w:noProof/>
        </w:rPr>
        <w:fldChar w:fldCharType="end"/>
      </w:r>
      <w:r>
        <w:t xml:space="preserve"> : </w:t>
      </w:r>
      <w:r w:rsidRPr="00452268">
        <w:t>Moyenne de sources lumineuses visibles par maille</w:t>
      </w:r>
      <w:r>
        <w:t xml:space="preserve"> de 50 m</w:t>
      </w:r>
      <w:r w:rsidRPr="00452268">
        <w:t xml:space="preserve">, avec une hauteur d'observateur de </w:t>
      </w:r>
      <w:r>
        <w:t>6</w:t>
      </w:r>
      <w:r w:rsidRPr="00452268">
        <w:t xml:space="preserve"> m</w:t>
      </w:r>
    </w:p>
    <w:p w:rsidR="00585328" w:rsidRPr="00585328" w:rsidRDefault="00585328" w:rsidP="00585328"/>
    <w:p w:rsidR="00585328" w:rsidRDefault="00585328">
      <w:pPr>
        <w:spacing w:line="264" w:lineRule="auto"/>
        <w:rPr>
          <w:sz w:val="14"/>
          <w:szCs w:val="14"/>
        </w:rPr>
      </w:pPr>
      <w:r>
        <w:rPr>
          <w:sz w:val="14"/>
          <w:szCs w:val="14"/>
        </w:rPr>
        <w:br w:type="page"/>
      </w: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6835CD" w:rsidRDefault="006835CD" w:rsidP="00105ED2">
      <w:pPr>
        <w:spacing w:line="264" w:lineRule="auto"/>
        <w:rPr>
          <w:sz w:val="14"/>
          <w:szCs w:val="14"/>
        </w:rPr>
      </w:pPr>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E5626F"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l’agriculture,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26F" w:rsidRDefault="00E5626F">
      <w:pPr>
        <w:spacing w:after="0"/>
      </w:pPr>
      <w:r>
        <w:separator/>
      </w:r>
    </w:p>
  </w:endnote>
  <w:endnote w:type="continuationSeparator" w:id="0">
    <w:p w:rsidR="00E5626F" w:rsidRDefault="00E562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73A" w:rsidRDefault="0009373A">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EndPr/>
    <w:sdtContent>
      <w:p w:rsidR="0009373A" w:rsidRPr="00A26F2B" w:rsidRDefault="0009373A"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972DA2">
          <w:rPr>
            <w:rFonts w:ascii="Raleway SemiBold" w:hAnsi="Raleway SemiBold"/>
            <w:noProof/>
            <w:color w:val="00A3A6"/>
          </w:rPr>
          <w:t>21</w:t>
        </w:r>
        <w:r w:rsidRPr="00A26F2B">
          <w:rPr>
            <w:rFonts w:ascii="Raleway SemiBold" w:hAnsi="Raleway SemiBold"/>
            <w:color w:val="00A3A6"/>
          </w:rPr>
          <w:fldChar w:fldCharType="end"/>
        </w:r>
      </w:p>
    </w:sdtContent>
  </w:sdt>
  <w:p w:rsidR="0009373A" w:rsidRDefault="000937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26F" w:rsidRDefault="00E5626F">
      <w:pPr>
        <w:spacing w:after="0"/>
      </w:pPr>
      <w:r>
        <w:separator/>
      </w:r>
    </w:p>
  </w:footnote>
  <w:footnote w:type="continuationSeparator" w:id="0">
    <w:p w:rsidR="00E5626F" w:rsidRDefault="00E5626F">
      <w:pPr>
        <w:spacing w:after="0"/>
      </w:pPr>
      <w:r>
        <w:continuationSeparator/>
      </w:r>
    </w:p>
  </w:footnote>
  <w:footnote w:id="1">
    <w:p w:rsidR="0009373A" w:rsidRDefault="0009373A" w:rsidP="003466B5">
      <w:pPr>
        <w:pStyle w:val="Notedebasdepage"/>
      </w:pPr>
      <w:r>
        <w:rPr>
          <w:rStyle w:val="Appelnotedebasdep"/>
        </w:rPr>
        <w:footnoteRef/>
      </w:r>
      <w:r>
        <w:t xml:space="preserve"> Voir rapport méthodologique Trame noire : </w:t>
      </w:r>
      <w:hyperlink r:id="rId1" w:history="1">
        <w:r w:rsidRPr="00EF45BC">
          <w:rPr>
            <w:rStyle w:val="Lienhypertexte"/>
          </w:rPr>
          <w:t>https://www.trameverteetbleue.fr/documentation/references-bibliographiques/trame-noire</w:t>
        </w:r>
      </w:hyperlink>
    </w:p>
  </w:footnote>
  <w:footnote w:id="2">
    <w:p w:rsidR="0009373A" w:rsidRDefault="0009373A" w:rsidP="00AA2AD2">
      <w:pPr>
        <w:pStyle w:val="Commentaire"/>
      </w:pPr>
      <w:r>
        <w:rPr>
          <w:rStyle w:val="Appelnotedebasdep"/>
        </w:rPr>
        <w:footnoteRef/>
      </w:r>
      <w:r>
        <w:t xml:space="preserve"> Voir Géostrand d’éclairage extérieur Ecl-Ext : </w:t>
      </w:r>
      <w:hyperlink r:id="rId2" w:history="1">
        <w:r w:rsidRPr="00EF45BC">
          <w:rPr>
            <w:rStyle w:val="Lienhypertexte"/>
          </w:rPr>
          <w:t>https://cnig.gouv.fr/IMG/pdf/cnig_eclext_v1_1.pdf</w:t>
        </w:r>
      </w:hyperlink>
    </w:p>
  </w:footnote>
  <w:footnote w:id="3">
    <w:p w:rsidR="0009373A" w:rsidRDefault="0009373A">
      <w:pPr>
        <w:pStyle w:val="Notedebasdepage"/>
      </w:pPr>
      <w:r>
        <w:rPr>
          <w:rStyle w:val="Appelnotedebasdep"/>
        </w:rPr>
        <w:footnoteRef/>
      </w:r>
      <w:r>
        <w:t xml:space="preserve"> Cheng et al., 2020 : </w:t>
      </w:r>
      <w:r w:rsidRPr="004A49CF">
        <w:t>Automated Extraction of Street Lights From JL1-3B Nighttime Light Data and Assessment of Their Solar Energy Potential. IEEE Journal of Selected Topics in Applied Earth Observations and Remote Sensing, 13, 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7701"/>
    <w:rsid w:val="000232F7"/>
    <w:rsid w:val="00023D7E"/>
    <w:rsid w:val="00023E29"/>
    <w:rsid w:val="00024917"/>
    <w:rsid w:val="000249FF"/>
    <w:rsid w:val="00025FAF"/>
    <w:rsid w:val="00027779"/>
    <w:rsid w:val="00031DD3"/>
    <w:rsid w:val="000331B1"/>
    <w:rsid w:val="000339ED"/>
    <w:rsid w:val="000359B1"/>
    <w:rsid w:val="00036E1D"/>
    <w:rsid w:val="00042A27"/>
    <w:rsid w:val="000450FD"/>
    <w:rsid w:val="00046A8C"/>
    <w:rsid w:val="00046B2F"/>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373A"/>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D7CE0"/>
    <w:rsid w:val="000E19BD"/>
    <w:rsid w:val="000E20B6"/>
    <w:rsid w:val="000E5BB0"/>
    <w:rsid w:val="000E5F1B"/>
    <w:rsid w:val="000E62E8"/>
    <w:rsid w:val="000E738B"/>
    <w:rsid w:val="000E79B6"/>
    <w:rsid w:val="00100B14"/>
    <w:rsid w:val="00101674"/>
    <w:rsid w:val="00105ED2"/>
    <w:rsid w:val="00106A9E"/>
    <w:rsid w:val="001152DF"/>
    <w:rsid w:val="001211B8"/>
    <w:rsid w:val="00124D68"/>
    <w:rsid w:val="00124DF8"/>
    <w:rsid w:val="00127BA5"/>
    <w:rsid w:val="00134270"/>
    <w:rsid w:val="0013481D"/>
    <w:rsid w:val="00135542"/>
    <w:rsid w:val="00135DAF"/>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03BE"/>
    <w:rsid w:val="00206A14"/>
    <w:rsid w:val="00211565"/>
    <w:rsid w:val="002124FB"/>
    <w:rsid w:val="0021514A"/>
    <w:rsid w:val="00217873"/>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0A3E"/>
    <w:rsid w:val="002630E2"/>
    <w:rsid w:val="00264A5D"/>
    <w:rsid w:val="00267664"/>
    <w:rsid w:val="00270D30"/>
    <w:rsid w:val="00272FBC"/>
    <w:rsid w:val="00273B01"/>
    <w:rsid w:val="0027641C"/>
    <w:rsid w:val="00280F9E"/>
    <w:rsid w:val="0028175A"/>
    <w:rsid w:val="002825D2"/>
    <w:rsid w:val="00282B72"/>
    <w:rsid w:val="00287FA6"/>
    <w:rsid w:val="00296E83"/>
    <w:rsid w:val="002A00E2"/>
    <w:rsid w:val="002A1A90"/>
    <w:rsid w:val="002A1D5F"/>
    <w:rsid w:val="002A2D04"/>
    <w:rsid w:val="002A2EF1"/>
    <w:rsid w:val="002A2F35"/>
    <w:rsid w:val="002A37EB"/>
    <w:rsid w:val="002A4B17"/>
    <w:rsid w:val="002A65FE"/>
    <w:rsid w:val="002A705C"/>
    <w:rsid w:val="002A77E0"/>
    <w:rsid w:val="002B1C71"/>
    <w:rsid w:val="002B3DC9"/>
    <w:rsid w:val="002B5376"/>
    <w:rsid w:val="002C01F3"/>
    <w:rsid w:val="002C0968"/>
    <w:rsid w:val="002C14F0"/>
    <w:rsid w:val="002C33E7"/>
    <w:rsid w:val="002C3C91"/>
    <w:rsid w:val="002C4245"/>
    <w:rsid w:val="002C53AD"/>
    <w:rsid w:val="002D3830"/>
    <w:rsid w:val="002D5424"/>
    <w:rsid w:val="002D5659"/>
    <w:rsid w:val="002D69B1"/>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201E3"/>
    <w:rsid w:val="0032315C"/>
    <w:rsid w:val="00331E1B"/>
    <w:rsid w:val="00333CEF"/>
    <w:rsid w:val="00333E91"/>
    <w:rsid w:val="00333F2D"/>
    <w:rsid w:val="00334021"/>
    <w:rsid w:val="0033521F"/>
    <w:rsid w:val="003374D7"/>
    <w:rsid w:val="0034000E"/>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810C9"/>
    <w:rsid w:val="00381776"/>
    <w:rsid w:val="00382525"/>
    <w:rsid w:val="0038722D"/>
    <w:rsid w:val="00391AF8"/>
    <w:rsid w:val="00391B91"/>
    <w:rsid w:val="003955D9"/>
    <w:rsid w:val="00395751"/>
    <w:rsid w:val="003A3AB2"/>
    <w:rsid w:val="003A3C45"/>
    <w:rsid w:val="003A74D6"/>
    <w:rsid w:val="003B0CBA"/>
    <w:rsid w:val="003B19D5"/>
    <w:rsid w:val="003B1C59"/>
    <w:rsid w:val="003B3AA7"/>
    <w:rsid w:val="003B46E7"/>
    <w:rsid w:val="003B7605"/>
    <w:rsid w:val="003C13D1"/>
    <w:rsid w:val="003C2008"/>
    <w:rsid w:val="003C213F"/>
    <w:rsid w:val="003C3D30"/>
    <w:rsid w:val="003C3F18"/>
    <w:rsid w:val="003C66B3"/>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39FD"/>
    <w:rsid w:val="00405B0B"/>
    <w:rsid w:val="0041315C"/>
    <w:rsid w:val="004136AB"/>
    <w:rsid w:val="00414FF1"/>
    <w:rsid w:val="0041771A"/>
    <w:rsid w:val="004224E8"/>
    <w:rsid w:val="00424337"/>
    <w:rsid w:val="00435B33"/>
    <w:rsid w:val="00435F2F"/>
    <w:rsid w:val="00440ABF"/>
    <w:rsid w:val="0044580E"/>
    <w:rsid w:val="004463E2"/>
    <w:rsid w:val="00457646"/>
    <w:rsid w:val="00461693"/>
    <w:rsid w:val="004623F6"/>
    <w:rsid w:val="00466F0A"/>
    <w:rsid w:val="0047067F"/>
    <w:rsid w:val="00471E82"/>
    <w:rsid w:val="00474050"/>
    <w:rsid w:val="00474295"/>
    <w:rsid w:val="00474B0A"/>
    <w:rsid w:val="00474DB9"/>
    <w:rsid w:val="00477D77"/>
    <w:rsid w:val="0048031B"/>
    <w:rsid w:val="00484FE5"/>
    <w:rsid w:val="00485A7B"/>
    <w:rsid w:val="00490931"/>
    <w:rsid w:val="00490DBA"/>
    <w:rsid w:val="00494402"/>
    <w:rsid w:val="004946BD"/>
    <w:rsid w:val="00494EF5"/>
    <w:rsid w:val="0049641E"/>
    <w:rsid w:val="0049773E"/>
    <w:rsid w:val="004A0AA7"/>
    <w:rsid w:val="004A2B57"/>
    <w:rsid w:val="004A3232"/>
    <w:rsid w:val="004A3BFB"/>
    <w:rsid w:val="004A49CF"/>
    <w:rsid w:val="004A4AB9"/>
    <w:rsid w:val="004A78A0"/>
    <w:rsid w:val="004B296B"/>
    <w:rsid w:val="004B433B"/>
    <w:rsid w:val="004C02D6"/>
    <w:rsid w:val="004C18BE"/>
    <w:rsid w:val="004C72D1"/>
    <w:rsid w:val="004C7C59"/>
    <w:rsid w:val="004D2246"/>
    <w:rsid w:val="004D2DBF"/>
    <w:rsid w:val="004D2F7A"/>
    <w:rsid w:val="004D4DCA"/>
    <w:rsid w:val="004D506C"/>
    <w:rsid w:val="004D753A"/>
    <w:rsid w:val="004E69E0"/>
    <w:rsid w:val="004E6EAA"/>
    <w:rsid w:val="004E7B91"/>
    <w:rsid w:val="004F025B"/>
    <w:rsid w:val="004F5F41"/>
    <w:rsid w:val="004F5F54"/>
    <w:rsid w:val="00500695"/>
    <w:rsid w:val="00501892"/>
    <w:rsid w:val="005034E2"/>
    <w:rsid w:val="00505229"/>
    <w:rsid w:val="0050701B"/>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47A12"/>
    <w:rsid w:val="00550BF0"/>
    <w:rsid w:val="005526DF"/>
    <w:rsid w:val="005526FA"/>
    <w:rsid w:val="00554395"/>
    <w:rsid w:val="005544F0"/>
    <w:rsid w:val="00556133"/>
    <w:rsid w:val="0055622F"/>
    <w:rsid w:val="00560930"/>
    <w:rsid w:val="00560AAE"/>
    <w:rsid w:val="00561B9F"/>
    <w:rsid w:val="0056445E"/>
    <w:rsid w:val="00564B64"/>
    <w:rsid w:val="0056547A"/>
    <w:rsid w:val="00565A10"/>
    <w:rsid w:val="00573440"/>
    <w:rsid w:val="0057471A"/>
    <w:rsid w:val="005754F0"/>
    <w:rsid w:val="005756EE"/>
    <w:rsid w:val="005762F2"/>
    <w:rsid w:val="00580247"/>
    <w:rsid w:val="00580D16"/>
    <w:rsid w:val="00583632"/>
    <w:rsid w:val="00584EE4"/>
    <w:rsid w:val="00585328"/>
    <w:rsid w:val="00585A65"/>
    <w:rsid w:val="00586C8A"/>
    <w:rsid w:val="00593AC8"/>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C3736"/>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0BAA"/>
    <w:rsid w:val="006117CA"/>
    <w:rsid w:val="00612AF6"/>
    <w:rsid w:val="00612B6B"/>
    <w:rsid w:val="00617A5B"/>
    <w:rsid w:val="006222BB"/>
    <w:rsid w:val="0062400A"/>
    <w:rsid w:val="0062522A"/>
    <w:rsid w:val="006328BF"/>
    <w:rsid w:val="006367A7"/>
    <w:rsid w:val="00636F10"/>
    <w:rsid w:val="00637893"/>
    <w:rsid w:val="006428EB"/>
    <w:rsid w:val="00642E99"/>
    <w:rsid w:val="0064470C"/>
    <w:rsid w:val="00645CB1"/>
    <w:rsid w:val="00646884"/>
    <w:rsid w:val="00652601"/>
    <w:rsid w:val="00653120"/>
    <w:rsid w:val="0065329A"/>
    <w:rsid w:val="006532F9"/>
    <w:rsid w:val="006555B9"/>
    <w:rsid w:val="00657137"/>
    <w:rsid w:val="00664C7A"/>
    <w:rsid w:val="00664CAE"/>
    <w:rsid w:val="0066734F"/>
    <w:rsid w:val="00672629"/>
    <w:rsid w:val="00673208"/>
    <w:rsid w:val="0067543F"/>
    <w:rsid w:val="00675C3B"/>
    <w:rsid w:val="00680F7F"/>
    <w:rsid w:val="0068252A"/>
    <w:rsid w:val="006835CD"/>
    <w:rsid w:val="00683D43"/>
    <w:rsid w:val="00684490"/>
    <w:rsid w:val="006865C5"/>
    <w:rsid w:val="0068751F"/>
    <w:rsid w:val="0069126D"/>
    <w:rsid w:val="00693C07"/>
    <w:rsid w:val="00694BA7"/>
    <w:rsid w:val="006965FC"/>
    <w:rsid w:val="006A4BDA"/>
    <w:rsid w:val="006A67EB"/>
    <w:rsid w:val="006A6D35"/>
    <w:rsid w:val="006A76FD"/>
    <w:rsid w:val="006B0954"/>
    <w:rsid w:val="006B26A7"/>
    <w:rsid w:val="006B45A6"/>
    <w:rsid w:val="006B5998"/>
    <w:rsid w:val="006B5ADE"/>
    <w:rsid w:val="006B68C1"/>
    <w:rsid w:val="006C0AC1"/>
    <w:rsid w:val="006C4312"/>
    <w:rsid w:val="006C4475"/>
    <w:rsid w:val="006C74CF"/>
    <w:rsid w:val="006C7D97"/>
    <w:rsid w:val="006D276D"/>
    <w:rsid w:val="006D3EEB"/>
    <w:rsid w:val="006D4B2D"/>
    <w:rsid w:val="006D6ACB"/>
    <w:rsid w:val="006D79E7"/>
    <w:rsid w:val="006E01D2"/>
    <w:rsid w:val="006E27EE"/>
    <w:rsid w:val="006E6998"/>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31CBA"/>
    <w:rsid w:val="00732324"/>
    <w:rsid w:val="0073445C"/>
    <w:rsid w:val="0073550B"/>
    <w:rsid w:val="00735717"/>
    <w:rsid w:val="007359B1"/>
    <w:rsid w:val="007365E3"/>
    <w:rsid w:val="007413DD"/>
    <w:rsid w:val="00742901"/>
    <w:rsid w:val="00745211"/>
    <w:rsid w:val="00746DD4"/>
    <w:rsid w:val="00751B0B"/>
    <w:rsid w:val="007623A3"/>
    <w:rsid w:val="00762C4D"/>
    <w:rsid w:val="00767B81"/>
    <w:rsid w:val="007729A9"/>
    <w:rsid w:val="00776867"/>
    <w:rsid w:val="007826AB"/>
    <w:rsid w:val="00784187"/>
    <w:rsid w:val="007843A1"/>
    <w:rsid w:val="00784F58"/>
    <w:rsid w:val="00786B05"/>
    <w:rsid w:val="007902D8"/>
    <w:rsid w:val="007932BC"/>
    <w:rsid w:val="0079598B"/>
    <w:rsid w:val="0079610F"/>
    <w:rsid w:val="007A621D"/>
    <w:rsid w:val="007A65BC"/>
    <w:rsid w:val="007A6724"/>
    <w:rsid w:val="007B3AD1"/>
    <w:rsid w:val="007B4160"/>
    <w:rsid w:val="007B53D4"/>
    <w:rsid w:val="007B70F9"/>
    <w:rsid w:val="007C0811"/>
    <w:rsid w:val="007C1FC6"/>
    <w:rsid w:val="007C433A"/>
    <w:rsid w:val="007C5CBA"/>
    <w:rsid w:val="007D07D4"/>
    <w:rsid w:val="007D6139"/>
    <w:rsid w:val="007D65FD"/>
    <w:rsid w:val="007D7411"/>
    <w:rsid w:val="007E1698"/>
    <w:rsid w:val="007E43FE"/>
    <w:rsid w:val="007E6FED"/>
    <w:rsid w:val="007F0F80"/>
    <w:rsid w:val="007F1408"/>
    <w:rsid w:val="007F2658"/>
    <w:rsid w:val="007F2EAF"/>
    <w:rsid w:val="007F5408"/>
    <w:rsid w:val="008002D5"/>
    <w:rsid w:val="008017C1"/>
    <w:rsid w:val="0080286B"/>
    <w:rsid w:val="00802BE2"/>
    <w:rsid w:val="00803DB2"/>
    <w:rsid w:val="008042D7"/>
    <w:rsid w:val="00804957"/>
    <w:rsid w:val="00806E1B"/>
    <w:rsid w:val="00807348"/>
    <w:rsid w:val="00811783"/>
    <w:rsid w:val="00812FEF"/>
    <w:rsid w:val="008136CA"/>
    <w:rsid w:val="00814D82"/>
    <w:rsid w:val="0081716D"/>
    <w:rsid w:val="00821011"/>
    <w:rsid w:val="00822482"/>
    <w:rsid w:val="00822A90"/>
    <w:rsid w:val="00823C73"/>
    <w:rsid w:val="0082743C"/>
    <w:rsid w:val="00827A89"/>
    <w:rsid w:val="00831B95"/>
    <w:rsid w:val="00833556"/>
    <w:rsid w:val="00833AB6"/>
    <w:rsid w:val="00834A2E"/>
    <w:rsid w:val="008404FE"/>
    <w:rsid w:val="00843823"/>
    <w:rsid w:val="00845C0D"/>
    <w:rsid w:val="00847CEC"/>
    <w:rsid w:val="00851BB5"/>
    <w:rsid w:val="008520BD"/>
    <w:rsid w:val="008534DF"/>
    <w:rsid w:val="00853A7B"/>
    <w:rsid w:val="00855168"/>
    <w:rsid w:val="00855FE8"/>
    <w:rsid w:val="008564CF"/>
    <w:rsid w:val="0086018B"/>
    <w:rsid w:val="00862F5B"/>
    <w:rsid w:val="0086460E"/>
    <w:rsid w:val="00866062"/>
    <w:rsid w:val="0086700B"/>
    <w:rsid w:val="0087594D"/>
    <w:rsid w:val="00876020"/>
    <w:rsid w:val="00876523"/>
    <w:rsid w:val="00876C08"/>
    <w:rsid w:val="00880D0A"/>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D5AAB"/>
    <w:rsid w:val="008E74D6"/>
    <w:rsid w:val="008E7CA2"/>
    <w:rsid w:val="008F43B5"/>
    <w:rsid w:val="008F4CA9"/>
    <w:rsid w:val="008F4E7C"/>
    <w:rsid w:val="00901BE2"/>
    <w:rsid w:val="00902189"/>
    <w:rsid w:val="0090332D"/>
    <w:rsid w:val="00903DB7"/>
    <w:rsid w:val="00903F73"/>
    <w:rsid w:val="00907E6F"/>
    <w:rsid w:val="00910EB6"/>
    <w:rsid w:val="009121E8"/>
    <w:rsid w:val="00914DAC"/>
    <w:rsid w:val="009176EC"/>
    <w:rsid w:val="0091788C"/>
    <w:rsid w:val="00925E9A"/>
    <w:rsid w:val="00926EF1"/>
    <w:rsid w:val="00927292"/>
    <w:rsid w:val="00927A04"/>
    <w:rsid w:val="00941FFD"/>
    <w:rsid w:val="00943996"/>
    <w:rsid w:val="009450C2"/>
    <w:rsid w:val="00950BD8"/>
    <w:rsid w:val="00950FA1"/>
    <w:rsid w:val="00952443"/>
    <w:rsid w:val="0095468C"/>
    <w:rsid w:val="00954AB2"/>
    <w:rsid w:val="00955909"/>
    <w:rsid w:val="00956536"/>
    <w:rsid w:val="00960C2A"/>
    <w:rsid w:val="00962407"/>
    <w:rsid w:val="00962D64"/>
    <w:rsid w:val="009643EE"/>
    <w:rsid w:val="00966D78"/>
    <w:rsid w:val="00970002"/>
    <w:rsid w:val="00970E91"/>
    <w:rsid w:val="00970EDB"/>
    <w:rsid w:val="00971062"/>
    <w:rsid w:val="00971A9B"/>
    <w:rsid w:val="00972DA2"/>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E21F0"/>
    <w:rsid w:val="009E333E"/>
    <w:rsid w:val="009E4C12"/>
    <w:rsid w:val="009E571F"/>
    <w:rsid w:val="009E6CC2"/>
    <w:rsid w:val="009F559B"/>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699F"/>
    <w:rsid w:val="00A409D0"/>
    <w:rsid w:val="00A42EC1"/>
    <w:rsid w:val="00A436D0"/>
    <w:rsid w:val="00A4457D"/>
    <w:rsid w:val="00A44C3A"/>
    <w:rsid w:val="00A53A71"/>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2CA4"/>
    <w:rsid w:val="00B04F6A"/>
    <w:rsid w:val="00B057B5"/>
    <w:rsid w:val="00B061A3"/>
    <w:rsid w:val="00B10A45"/>
    <w:rsid w:val="00B11532"/>
    <w:rsid w:val="00B11BFF"/>
    <w:rsid w:val="00B128C9"/>
    <w:rsid w:val="00B207C4"/>
    <w:rsid w:val="00B2083E"/>
    <w:rsid w:val="00B20DF9"/>
    <w:rsid w:val="00B22433"/>
    <w:rsid w:val="00B22732"/>
    <w:rsid w:val="00B2380A"/>
    <w:rsid w:val="00B265B4"/>
    <w:rsid w:val="00B26DA7"/>
    <w:rsid w:val="00B30371"/>
    <w:rsid w:val="00B308FA"/>
    <w:rsid w:val="00B30F3C"/>
    <w:rsid w:val="00B34EDB"/>
    <w:rsid w:val="00B356D7"/>
    <w:rsid w:val="00B35FFF"/>
    <w:rsid w:val="00B374D0"/>
    <w:rsid w:val="00B41965"/>
    <w:rsid w:val="00B424FE"/>
    <w:rsid w:val="00B425B4"/>
    <w:rsid w:val="00B44966"/>
    <w:rsid w:val="00B4766C"/>
    <w:rsid w:val="00B55E72"/>
    <w:rsid w:val="00B5621E"/>
    <w:rsid w:val="00B56B39"/>
    <w:rsid w:val="00B5740D"/>
    <w:rsid w:val="00B6035D"/>
    <w:rsid w:val="00B629C5"/>
    <w:rsid w:val="00B63AFF"/>
    <w:rsid w:val="00B71230"/>
    <w:rsid w:val="00B72204"/>
    <w:rsid w:val="00B733D5"/>
    <w:rsid w:val="00B776CE"/>
    <w:rsid w:val="00B82196"/>
    <w:rsid w:val="00B847AE"/>
    <w:rsid w:val="00B84A6E"/>
    <w:rsid w:val="00B87BB7"/>
    <w:rsid w:val="00B90868"/>
    <w:rsid w:val="00B921F0"/>
    <w:rsid w:val="00B93E75"/>
    <w:rsid w:val="00BA21A4"/>
    <w:rsid w:val="00BA5A7C"/>
    <w:rsid w:val="00BA72CA"/>
    <w:rsid w:val="00BA7CFE"/>
    <w:rsid w:val="00BB047E"/>
    <w:rsid w:val="00BB203A"/>
    <w:rsid w:val="00BB2AFB"/>
    <w:rsid w:val="00BB3BFB"/>
    <w:rsid w:val="00BB4C7C"/>
    <w:rsid w:val="00BC0C04"/>
    <w:rsid w:val="00BC1AE8"/>
    <w:rsid w:val="00BC7844"/>
    <w:rsid w:val="00BD1B31"/>
    <w:rsid w:val="00BD472C"/>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42032"/>
    <w:rsid w:val="00C42F4E"/>
    <w:rsid w:val="00C434D2"/>
    <w:rsid w:val="00C47E8B"/>
    <w:rsid w:val="00C51C19"/>
    <w:rsid w:val="00C54191"/>
    <w:rsid w:val="00C6221C"/>
    <w:rsid w:val="00C625AA"/>
    <w:rsid w:val="00C62E5C"/>
    <w:rsid w:val="00C65CDB"/>
    <w:rsid w:val="00C66E9D"/>
    <w:rsid w:val="00C71BE1"/>
    <w:rsid w:val="00C72B82"/>
    <w:rsid w:val="00C73BEA"/>
    <w:rsid w:val="00C73C08"/>
    <w:rsid w:val="00C74C8A"/>
    <w:rsid w:val="00C75757"/>
    <w:rsid w:val="00C75D81"/>
    <w:rsid w:val="00C77C18"/>
    <w:rsid w:val="00C8109B"/>
    <w:rsid w:val="00C814F1"/>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842"/>
    <w:rsid w:val="00CD7E6E"/>
    <w:rsid w:val="00CE1681"/>
    <w:rsid w:val="00CE186C"/>
    <w:rsid w:val="00CE1A26"/>
    <w:rsid w:val="00CE1B7A"/>
    <w:rsid w:val="00CE25E7"/>
    <w:rsid w:val="00CE2928"/>
    <w:rsid w:val="00CE6FED"/>
    <w:rsid w:val="00CE7214"/>
    <w:rsid w:val="00CE75EC"/>
    <w:rsid w:val="00CE7BA8"/>
    <w:rsid w:val="00CF3297"/>
    <w:rsid w:val="00CF39DD"/>
    <w:rsid w:val="00CF5959"/>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4AC9"/>
    <w:rsid w:val="00D35BBD"/>
    <w:rsid w:val="00D40C0F"/>
    <w:rsid w:val="00D41176"/>
    <w:rsid w:val="00D422AB"/>
    <w:rsid w:val="00D42395"/>
    <w:rsid w:val="00D4373C"/>
    <w:rsid w:val="00D43EB4"/>
    <w:rsid w:val="00D44D50"/>
    <w:rsid w:val="00D5563E"/>
    <w:rsid w:val="00D60A5E"/>
    <w:rsid w:val="00D60C80"/>
    <w:rsid w:val="00D615E1"/>
    <w:rsid w:val="00D617DD"/>
    <w:rsid w:val="00D62B1F"/>
    <w:rsid w:val="00D6326A"/>
    <w:rsid w:val="00D645B2"/>
    <w:rsid w:val="00D6604B"/>
    <w:rsid w:val="00D72BBE"/>
    <w:rsid w:val="00D72C81"/>
    <w:rsid w:val="00D75356"/>
    <w:rsid w:val="00D76CDE"/>
    <w:rsid w:val="00D801CD"/>
    <w:rsid w:val="00D84507"/>
    <w:rsid w:val="00D84C93"/>
    <w:rsid w:val="00D94F9E"/>
    <w:rsid w:val="00D9515C"/>
    <w:rsid w:val="00D956E5"/>
    <w:rsid w:val="00DA0726"/>
    <w:rsid w:val="00DA0EB6"/>
    <w:rsid w:val="00DA4B29"/>
    <w:rsid w:val="00DA4FC1"/>
    <w:rsid w:val="00DA75BE"/>
    <w:rsid w:val="00DB02A1"/>
    <w:rsid w:val="00DB0855"/>
    <w:rsid w:val="00DB0DE7"/>
    <w:rsid w:val="00DB54A5"/>
    <w:rsid w:val="00DB66C3"/>
    <w:rsid w:val="00DB71AC"/>
    <w:rsid w:val="00DB7970"/>
    <w:rsid w:val="00DC37AF"/>
    <w:rsid w:val="00DC3C87"/>
    <w:rsid w:val="00DC4453"/>
    <w:rsid w:val="00DC456E"/>
    <w:rsid w:val="00DC5A06"/>
    <w:rsid w:val="00DC78B3"/>
    <w:rsid w:val="00DC7E7C"/>
    <w:rsid w:val="00DD14BB"/>
    <w:rsid w:val="00DD303E"/>
    <w:rsid w:val="00DD6319"/>
    <w:rsid w:val="00DD68C1"/>
    <w:rsid w:val="00DD6A32"/>
    <w:rsid w:val="00DD6AA1"/>
    <w:rsid w:val="00DE2441"/>
    <w:rsid w:val="00DE3D78"/>
    <w:rsid w:val="00DE4131"/>
    <w:rsid w:val="00DE43AE"/>
    <w:rsid w:val="00DE74BE"/>
    <w:rsid w:val="00DF337A"/>
    <w:rsid w:val="00DF3FDF"/>
    <w:rsid w:val="00E00DD3"/>
    <w:rsid w:val="00E02318"/>
    <w:rsid w:val="00E0286A"/>
    <w:rsid w:val="00E0306A"/>
    <w:rsid w:val="00E0622E"/>
    <w:rsid w:val="00E111C1"/>
    <w:rsid w:val="00E12245"/>
    <w:rsid w:val="00E12DDD"/>
    <w:rsid w:val="00E147D6"/>
    <w:rsid w:val="00E15D7C"/>
    <w:rsid w:val="00E1746D"/>
    <w:rsid w:val="00E220CB"/>
    <w:rsid w:val="00E228D9"/>
    <w:rsid w:val="00E25DE7"/>
    <w:rsid w:val="00E30DBD"/>
    <w:rsid w:val="00E34260"/>
    <w:rsid w:val="00E35627"/>
    <w:rsid w:val="00E370AA"/>
    <w:rsid w:val="00E3759A"/>
    <w:rsid w:val="00E37F0F"/>
    <w:rsid w:val="00E40C9E"/>
    <w:rsid w:val="00E41472"/>
    <w:rsid w:val="00E42AD6"/>
    <w:rsid w:val="00E44567"/>
    <w:rsid w:val="00E46043"/>
    <w:rsid w:val="00E547FC"/>
    <w:rsid w:val="00E55920"/>
    <w:rsid w:val="00E55DD3"/>
    <w:rsid w:val="00E55ECA"/>
    <w:rsid w:val="00E5626F"/>
    <w:rsid w:val="00E60655"/>
    <w:rsid w:val="00E70710"/>
    <w:rsid w:val="00E716AA"/>
    <w:rsid w:val="00E74529"/>
    <w:rsid w:val="00E775A0"/>
    <w:rsid w:val="00E80256"/>
    <w:rsid w:val="00E80B14"/>
    <w:rsid w:val="00E80F13"/>
    <w:rsid w:val="00E82816"/>
    <w:rsid w:val="00E83BAB"/>
    <w:rsid w:val="00E83C10"/>
    <w:rsid w:val="00E84C8F"/>
    <w:rsid w:val="00E873F7"/>
    <w:rsid w:val="00E876EF"/>
    <w:rsid w:val="00E87A40"/>
    <w:rsid w:val="00E90BB7"/>
    <w:rsid w:val="00E921B1"/>
    <w:rsid w:val="00E93117"/>
    <w:rsid w:val="00E95C0E"/>
    <w:rsid w:val="00E95E4F"/>
    <w:rsid w:val="00EA11F1"/>
    <w:rsid w:val="00EA161F"/>
    <w:rsid w:val="00EA1EF5"/>
    <w:rsid w:val="00EA206B"/>
    <w:rsid w:val="00EA2A87"/>
    <w:rsid w:val="00EA36A6"/>
    <w:rsid w:val="00EA4D89"/>
    <w:rsid w:val="00EA6727"/>
    <w:rsid w:val="00EA6872"/>
    <w:rsid w:val="00EA7914"/>
    <w:rsid w:val="00EA7AE5"/>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2F7A"/>
    <w:rsid w:val="00EE3BC7"/>
    <w:rsid w:val="00EE5000"/>
    <w:rsid w:val="00EE6493"/>
    <w:rsid w:val="00EE7AC1"/>
    <w:rsid w:val="00EF16FE"/>
    <w:rsid w:val="00EF1744"/>
    <w:rsid w:val="00EF6742"/>
    <w:rsid w:val="00F00DEE"/>
    <w:rsid w:val="00F048A2"/>
    <w:rsid w:val="00F049EA"/>
    <w:rsid w:val="00F05273"/>
    <w:rsid w:val="00F11E10"/>
    <w:rsid w:val="00F13878"/>
    <w:rsid w:val="00F14B46"/>
    <w:rsid w:val="00F1566E"/>
    <w:rsid w:val="00F1618E"/>
    <w:rsid w:val="00F16593"/>
    <w:rsid w:val="00F16964"/>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5DAB"/>
    <w:rsid w:val="00F81A8B"/>
    <w:rsid w:val="00F854B3"/>
    <w:rsid w:val="00F93A40"/>
    <w:rsid w:val="00F93AA1"/>
    <w:rsid w:val="00F942FF"/>
    <w:rsid w:val="00F95157"/>
    <w:rsid w:val="00F9588E"/>
    <w:rsid w:val="00FA2870"/>
    <w:rsid w:val="00FA41C0"/>
    <w:rsid w:val="00FB1DB9"/>
    <w:rsid w:val="00FB3823"/>
    <w:rsid w:val="00FB3DA9"/>
    <w:rsid w:val="00FB4EE2"/>
    <w:rsid w:val="00FB5A26"/>
    <w:rsid w:val="00FB7B74"/>
    <w:rsid w:val="00FB7E2E"/>
    <w:rsid w:val="00FC72C4"/>
    <w:rsid w:val="00FD10F2"/>
    <w:rsid w:val="00FE788D"/>
    <w:rsid w:val="00FF0F6C"/>
    <w:rsid w:val="00FF2013"/>
    <w:rsid w:val="00FF5327"/>
    <w:rsid w:val="00FF6223"/>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4ACFC-DA2F-48AF-96DA-F5F016EF6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Pages>
  <Words>5912</Words>
  <Characters>32519</Characters>
  <Application>Microsoft Office Word</Application>
  <DocSecurity>0</DocSecurity>
  <Lines>270</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Sensier</dc:creator>
  <dc:description/>
  <cp:lastModifiedBy>Antoine Sensier</cp:lastModifiedBy>
  <cp:revision>209</cp:revision>
  <cp:lastPrinted>2023-07-24T09:01:00Z</cp:lastPrinted>
  <dcterms:created xsi:type="dcterms:W3CDTF">2023-06-06T14:19:00Z</dcterms:created>
  <dcterms:modified xsi:type="dcterms:W3CDTF">2023-07-24T09:01:00Z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